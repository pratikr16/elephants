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header3.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comments.xml" ContentType="application/vnd.openxmlformats-officedocument.wordprocessingml.comments+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3.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media/image12.jpeg" ContentType="image/jpe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header2.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360"/>
        <w:rPr/>
      </w:pPr>
      <w:r>
        <w:rPr/>
        <w:t>Elephants shuttle to thermoregulate</w:t>
      </w:r>
    </w:p>
    <w:p>
      <w:pPr>
        <w:pStyle w:val="AuthorList"/>
        <w:rPr/>
      </w:pPr>
      <w:r>
        <w:rPr/>
        <w:t>Maria Thaker</w:t>
      </w:r>
      <w:r>
        <w:rPr>
          <w:vertAlign w:val="superscript"/>
        </w:rPr>
        <w:t>1*</w:t>
      </w:r>
      <w:r>
        <w:rPr/>
        <w:t>, Pratik R. Gupte</w:t>
      </w:r>
      <w:r>
        <w:rPr>
          <w:vertAlign w:val="superscript"/>
        </w:rPr>
        <w:t>1,2</w:t>
      </w:r>
      <w:r>
        <w:rPr/>
        <w:t>, Herbert T. Prins</w:t>
      </w:r>
      <w:r>
        <w:rPr>
          <w:vertAlign w:val="superscript"/>
        </w:rPr>
        <w:t>3</w:t>
      </w:r>
      <w:r>
        <w:rPr/>
        <w:t>, Rob Slotow</w:t>
      </w:r>
      <w:r>
        <w:rPr>
          <w:vertAlign w:val="superscript"/>
        </w:rPr>
        <w:t>4</w:t>
      </w:r>
      <w:r>
        <w:rPr/>
        <w:t>, Abi T. Vanak</w:t>
      </w:r>
      <w:r>
        <w:rPr>
          <w:vertAlign w:val="superscript"/>
        </w:rPr>
        <w:t>2</w:t>
      </w:r>
    </w:p>
    <w:p>
      <w:pPr>
        <w:pStyle w:val="Normal"/>
        <w:spacing w:before="240" w:after="0"/>
        <w:rPr/>
      </w:pPr>
      <w:r>
        <w:rPr>
          <w:rFonts w:cs="Times New Roman"/>
          <w:szCs w:val="24"/>
          <w:vertAlign w:val="superscript"/>
        </w:rPr>
        <w:t>1</w:t>
      </w:r>
      <w:r>
        <w:rPr>
          <w:rFonts w:cs="Times New Roman"/>
          <w:szCs w:val="24"/>
        </w:rPr>
        <w:t>Centre for Ecological Sciences, Indian Institute of Science, Bangalore, India</w:t>
      </w:r>
    </w:p>
    <w:p>
      <w:pPr>
        <w:pStyle w:val="Normal"/>
        <w:spacing w:before="120" w:after="0"/>
        <w:rPr/>
      </w:pPr>
      <w:r>
        <w:rPr>
          <w:rFonts w:cs="Times New Roman"/>
          <w:szCs w:val="24"/>
          <w:vertAlign w:val="superscript"/>
        </w:rPr>
        <w:t>2</w:t>
      </w:r>
      <w:r>
        <w:rPr>
          <w:rFonts w:cs="Times New Roman"/>
          <w:szCs w:val="24"/>
        </w:rPr>
        <w:t>Ashoka Trust for Research in Ecology and the Environment, Bangalore, India</w:t>
      </w:r>
    </w:p>
    <w:p>
      <w:pPr>
        <w:pStyle w:val="Normal"/>
        <w:spacing w:before="120" w:after="0"/>
        <w:rPr/>
      </w:pPr>
      <w:r>
        <w:rPr>
          <w:rFonts w:cs="Times New Roman"/>
          <w:szCs w:val="24"/>
          <w:vertAlign w:val="superscript"/>
        </w:rPr>
        <w:t>3</w:t>
      </w:r>
      <w:r>
        <w:rPr>
          <w:rFonts w:cs="Times New Roman"/>
          <w:szCs w:val="24"/>
        </w:rPr>
        <w:t>Wageningen University and Research (Alterra), Wageningen, The Netherlands</w:t>
      </w:r>
    </w:p>
    <w:p>
      <w:pPr>
        <w:pStyle w:val="Normal"/>
        <w:spacing w:before="120" w:after="0"/>
        <w:rPr>
          <w:vertAlign w:val="superscript"/>
        </w:rPr>
      </w:pPr>
      <w:r>
        <w:rPr>
          <w:rFonts w:cs="Times New Roman"/>
          <w:szCs w:val="24"/>
          <w:vertAlign w:val="superscript"/>
        </w:rPr>
        <w:t>4</w:t>
      </w:r>
      <w:r>
        <w:rPr>
          <w:rFonts w:cs="Times New Roman"/>
          <w:szCs w:val="24"/>
        </w:rPr>
        <w:t>University of Kwa-Zulu Natal, Durban, South Africa</w:t>
      </w:r>
    </w:p>
    <w:p>
      <w:pPr>
        <w:pStyle w:val="Normal"/>
        <w:spacing w:before="240" w:after="0"/>
        <w:rPr/>
      </w:pPr>
      <w:r>
        <w:rPr>
          <w:rFonts w:cs="Times New Roman"/>
          <w:b/>
          <w:szCs w:val="24"/>
        </w:rPr>
        <w:t xml:space="preserve">* Correspondence: </w:t>
        <w:br/>
      </w:r>
      <w:r>
        <w:rPr>
          <w:rFonts w:cs="Times New Roman"/>
          <w:szCs w:val="24"/>
        </w:rPr>
        <w:t>Maria Thaker</w:t>
        <w:br/>
      </w:r>
      <w:hyperlink r:id="rId2">
        <w:r>
          <w:rPr>
            <w:rStyle w:val="InternetLink"/>
            <w:rFonts w:cs="Times New Roman"/>
            <w:szCs w:val="24"/>
          </w:rPr>
          <w:t>mthaker@iisc.ac.in</w:t>
        </w:r>
      </w:hyperlink>
    </w:p>
    <w:p>
      <w:pPr>
        <w:pStyle w:val="AuthorList"/>
        <w:rPr/>
      </w:pPr>
      <w:del w:id="0" w:author="pratik gupte" w:date="2018-03-24T17:04:33Z">
        <w:r>
          <w:rPr/>
        </w:r>
      </w:del>
    </w:p>
    <w:p>
      <w:pPr>
        <w:pStyle w:val="AuthorList"/>
        <w:rPr/>
      </w:pPr>
      <w:r>
        <w:rPr/>
      </w:r>
    </w:p>
    <w:p>
      <w:pPr>
        <w:pStyle w:val="AuthorList"/>
        <w:rPr/>
      </w:pPr>
      <w:r>
        <w:rPr/>
        <w:t xml:space="preserve">Keywords: African elephant </w:t>
      </w:r>
      <w:r>
        <w:rPr>
          <w:i/>
          <w:iCs/>
        </w:rPr>
        <w:t>Loxodonta africana</w:t>
      </w:r>
      <w:r>
        <w:rPr>
          <w:vertAlign w:val="subscript"/>
        </w:rPr>
        <w:t>1</w:t>
      </w:r>
      <w:r>
        <w:rPr/>
        <w:t>, thermoregulation</w:t>
      </w:r>
      <w:r>
        <w:rPr>
          <w:vertAlign w:val="subscript"/>
        </w:rPr>
        <w:t>2</w:t>
      </w:r>
      <w:r>
        <w:rPr/>
        <w:t>, GPS telemetry</w:t>
      </w:r>
      <w:r>
        <w:rPr>
          <w:vertAlign w:val="subscript"/>
        </w:rPr>
        <w:t>3</w:t>
      </w:r>
      <w:r>
        <w:rPr/>
        <w:t>, recursion analysis</w:t>
      </w:r>
      <w:r>
        <w:rPr>
          <w:vertAlign w:val="subscript"/>
        </w:rPr>
        <w:t>4</w:t>
      </w:r>
      <w:r>
        <w:rPr/>
        <w:t>, temperature loggers</w:t>
      </w:r>
      <w:r>
        <w:rPr>
          <w:vertAlign w:val="subscript"/>
        </w:rPr>
        <w:t>5</w:t>
      </w:r>
      <w:r>
        <w:rPr/>
        <w:t>.</w:t>
      </w:r>
    </w:p>
    <w:p>
      <w:pPr>
        <w:pStyle w:val="AuthorList"/>
        <w:rPr/>
      </w:pPr>
      <w:r>
        <w:rPr/>
        <w:t>Abstract</w:t>
      </w:r>
    </w:p>
    <w:p>
      <w:pPr>
        <w:pStyle w:val="TextBody"/>
        <w:rPr/>
      </w:pPr>
      <w:r>
        <w:rPr>
          <w:szCs w:val="24"/>
        </w:rPr>
        <w:t xml:space="preserve">Overheating is a major concern for large mammals, and many species make landscape-scale movements to avoid thermal stress. The movements of savanna elephants </w:t>
      </w:r>
      <w:r>
        <w:rPr>
          <w:i/>
          <w:iCs/>
          <w:szCs w:val="24"/>
        </w:rPr>
        <w:t>Loxodonta africana</w:t>
      </w:r>
      <w:r>
        <w:rPr>
          <w:szCs w:val="24"/>
        </w:rPr>
        <w:t xml:space="preserve"> have received much attention in the context of water dependence, yet temperature has seldom been invoked to explain them. We tracked 14 herds of elephants in Kruger National Park, South Africa using GPS collars over a period of 02 years. We quantified the extent to which elephants used the landscape in terms of total residence time, first passage time, and number of revisits. Using conservative criteria, we identified habitual water-points and studied elephant movement between successive visits to water. </w:t>
      </w:r>
      <w:commentRangeStart w:id="0"/>
      <w:r>
        <w:rPr>
          <w:szCs w:val="24"/>
        </w:rPr>
        <w:t xml:space="preserve">We found that elephants in Kruger are dependent on water sources, with more short trips away from water in the hot-wet season, and more long-distance forays in the cool-dry season. 80% of elephant movements between water-points are loops, ie, individuals returning to the water-point of origin. In a 24-hour period, elephants arrive at water-points when temperatures are highest (afternoon), and are farthest away when they are lowest (midnight). Elephant speed is highest when approaching and leaving water, ie, when ambient temperatures are high, </w:t>
      </w:r>
      <w:r>
        <w:rPr>
          <w:szCs w:val="24"/>
        </w:rPr>
      </w:r>
      <w:commentRangeEnd w:id="0"/>
      <w:r>
        <w:commentReference w:id="0"/>
      </w:r>
      <w:r>
        <w:rPr>
          <w:szCs w:val="24"/>
        </w:rPr>
        <w:commentReference w:id="1"/>
      </w:r>
      <w:r>
        <w:rPr>
          <w:szCs w:val="24"/>
        </w:rPr>
        <w:t>which has implications for management decisions that alter water dependence to control their space use in a rapidly warming world.</w:t>
      </w:r>
    </w:p>
    <w:p>
      <w:pPr>
        <w:pStyle w:val="Heading1"/>
        <w:numPr>
          <w:ilvl w:val="0"/>
          <w:numId w:val="2"/>
        </w:numPr>
        <w:rPr/>
      </w:pPr>
      <w:r>
        <w:rPr/>
        <w:t>Introduction</w:t>
      </w:r>
    </w:p>
    <w:p>
      <w:pPr>
        <w:pStyle w:val="TextBody"/>
        <w:rPr/>
      </w:pPr>
      <w:r>
        <w:rPr/>
        <w:t>Animals faced with heat stress thermoregulate by altering their physiology</w:t>
      </w:r>
      <w:bookmarkStart w:id="0" w:name="__UnoMark__1301_1190402007"/>
      <w:bookmarkEnd w:id="0"/>
      <w:r>
        <w:rPr/>
        <w:t xml:space="preserve"> and behaviour </w:t>
      </w:r>
      <w:bookmarkStart w:id="1" w:name="__UnoMark__1464_2694350732"/>
      <w:bookmarkStart w:id="2" w:name="__UnoMark__1356_2485008295"/>
      <w:bookmarkStart w:id="3" w:name="__UnoMark__3597_1190402007"/>
      <w:bookmarkStart w:id="4" w:name="__UnoMark__8668_2694350732"/>
      <w:bookmarkStart w:id="5" w:name="__UnoMark__1383_2694350732"/>
      <w:bookmarkStart w:id="6" w:name="__UnoMark__2431_1947714979"/>
      <w:bookmarkStart w:id="7" w:name="__UnoMark__5398_3185634224"/>
      <w:bookmarkStart w:id="8" w:name="__UnoMark__7529_2694350732"/>
      <w:bookmarkStart w:id="9" w:name="__UnoMark__3525_1190402007"/>
      <w:bookmarkStart w:id="10" w:name="__UnoMark__7127_2694350732"/>
      <w:bookmarkStart w:id="11" w:name="__UnoMark__1208_2493505514"/>
      <w:bookmarkStart w:id="12" w:name="__UnoMark__5003_3185634224"/>
      <w:bookmarkStart w:id="13" w:name="__UnoMark__1305_2493505514"/>
      <w:bookmarkStart w:id="14" w:name="__UnoMark__2056_4203309847"/>
      <w:bookmarkStart w:id="15" w:name="__UnoMark__8005_2694350732"/>
      <w:bookmarkStart w:id="16" w:name="ZOTERO_BREF_tyJiDs50oJAw"/>
      <w:bookmarkStart w:id="17" w:name="__UnoMark__1429_2485008295"/>
      <w:bookmarkStart w:id="18" w:name="__UnoMark__1380_2493505514"/>
      <w:bookmarkStart w:id="19" w:name="__UnoMark__5246_3185634224"/>
      <w:bookmarkStart w:id="20" w:name="__UnoMark__3469_1190402007"/>
      <w:bookmarkStart w:id="21" w:name="__UnoMark__5190_3185634224"/>
      <w:bookmarkStart w:id="22" w:name="__UnoMark__4851_3185634224"/>
      <w:bookmarkStart w:id="23" w:name="__UnoMark__613_2493505514"/>
      <w:bookmarkStart w:id="24" w:name="__UnoMark__9269_2694350732"/>
      <w:bookmarkStart w:id="25" w:name="__UnoMark__1617_4203309847"/>
      <w:bookmarkStart w:id="26" w:name="__UnoMark__3416_1190402007"/>
      <w:bookmarkStart w:id="27" w:name="__UnoMark__900_2205388438"/>
      <w:bookmarkStart w:id="28" w:name="__UnoMark__1234_1190402007"/>
      <w:bookmarkStart w:id="29" w:name="__UnoMark__4708_3185634224"/>
      <w:bookmarkStart w:id="30" w:name="__UnoMark__3222_2694350732"/>
      <w:bookmarkStart w:id="31" w:name="__UnoMark__1910_1947714979"/>
      <w:bookmarkStart w:id="32" w:name="__UnoMark__7922_2694350732"/>
      <w:bookmarkStart w:id="33" w:name="__UnoMark__1281_2694350732"/>
      <w:bookmarkStart w:id="34" w:name="__UnoMark__1805_1947714979"/>
      <w:r>
        <w:rPr/>
        <w:t>(Angilletta 2012)</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r>
        <w:rPr/>
        <w:t xml:space="preserve">. Most physiological responses to high temperatures, such as sweating in mammals, rely on water evaporation to transfer heat away from the core-body. Many animals must complement physiological thermoregulation with behavioural mechanisms of losing heat. In general, behavioural responses to overheating involve utilising heat-sinks to which excess body-heat may be transferred. For example, the large ears of savanna elephants </w:t>
      </w:r>
      <w:r>
        <w:rPr>
          <w:i/>
          <w:iCs/>
        </w:rPr>
        <w:t>Loxodonta africana</w:t>
      </w:r>
      <w:r>
        <w:rPr/>
        <w:t xml:space="preserve"> aid in rapid cooling by offering a large surface area that readily loses heat to the environment </w:t>
      </w:r>
      <w:bookmarkStart w:id="35" w:name="__UnoMark__1282_2694350732"/>
      <w:bookmarkStart w:id="36" w:name="__UnoMark__2057_4203309847"/>
      <w:bookmarkStart w:id="37" w:name="__UnoMark__1209_2493505514"/>
      <w:bookmarkStart w:id="38" w:name="__UnoMark__3223_2694350732"/>
      <w:bookmarkStart w:id="39" w:name="__UnoMark__614_2493505514"/>
      <w:bookmarkStart w:id="40" w:name="__UnoMark__1618_4203309847"/>
      <w:bookmarkStart w:id="41" w:name="__UnoMark__1306_2493505514"/>
      <w:bookmarkStart w:id="42" w:name="__UnoMark__9270_2694350732"/>
      <w:bookmarkStart w:id="43" w:name="__UnoMark__1384_2694350732"/>
      <w:bookmarkStart w:id="44" w:name="__UnoMark__1806_1947714979"/>
      <w:bookmarkStart w:id="45" w:name="__UnoMark__2432_1947714979"/>
      <w:bookmarkStart w:id="46" w:name="__UnoMark__3598_1190402007"/>
      <w:bookmarkStart w:id="47" w:name="__UnoMark__1381_2493505514"/>
      <w:bookmarkStart w:id="48" w:name="__UnoMark__901_2205388438"/>
      <w:bookmarkStart w:id="49" w:name="ZOTERO_BREF_3XeSBeFhNX2s"/>
      <w:bookmarkStart w:id="50" w:name="__UnoMark__8669_2694350732"/>
      <w:bookmarkStart w:id="51" w:name="__UnoMark__7128_2694350732"/>
      <w:bookmarkStart w:id="52" w:name="__UnoMark__7923_2694350732"/>
      <w:bookmarkStart w:id="53" w:name="__UnoMark__8006_2694350732"/>
      <w:bookmarkStart w:id="54" w:name="__UnoMark__1911_1947714979"/>
      <w:bookmarkStart w:id="55" w:name="__UnoMark__1465_2694350732"/>
      <w:bookmarkStart w:id="56" w:name="__UnoMark__3526_1190402007"/>
      <w:bookmarkStart w:id="57" w:name="__UnoMark__1357_2485008295"/>
      <w:bookmarkStart w:id="58" w:name="__UnoMark__3470_1190402007"/>
      <w:bookmarkStart w:id="59" w:name="__UnoMark__3417_1190402007"/>
      <w:bookmarkStart w:id="60" w:name="__UnoMark__7530_2694350732"/>
      <w:bookmarkStart w:id="61" w:name="__UnoMark__1430_2485008295"/>
      <w:r>
        <w:rPr/>
        <w:t>(Wright 1984)</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Pr/>
        <w:t xml:space="preserve">. Thermal stress may also be avoided by temporal changes in activity. Most desert dwelling mammals are nocturnal, yet even in milder climates, ibex </w:t>
      </w:r>
      <w:r>
        <w:rPr>
          <w:i/>
          <w:iCs/>
        </w:rPr>
        <w:t xml:space="preserve">Capra ibex </w:t>
      </w:r>
      <w:r>
        <w:rPr/>
        <w:t xml:space="preserve">and elephants shift their activity peaks to earlier in the day in the hot season </w:t>
      </w:r>
      <w:bookmarkStart w:id="62" w:name="__UnoMark__7129_2694350732"/>
      <w:bookmarkStart w:id="63" w:name="__UnoMark__3224_2694350732"/>
      <w:bookmarkStart w:id="64" w:name="__UnoMark__3527_1190402007"/>
      <w:bookmarkStart w:id="65" w:name="ZOTERO_BREF_eFgPiWTx8XJq"/>
      <w:bookmarkStart w:id="66" w:name="__UnoMark__3599_1190402007"/>
      <w:bookmarkStart w:id="67" w:name="__UnoMark__615_2493505514"/>
      <w:bookmarkStart w:id="68" w:name="__UnoMark__1912_1947714979"/>
      <w:bookmarkStart w:id="69" w:name="__UnoMark__1619_4203309847"/>
      <w:bookmarkStart w:id="70" w:name="__UnoMark__1358_2485008295"/>
      <w:bookmarkStart w:id="71" w:name="__UnoMark__3471_1190402007"/>
      <w:bookmarkStart w:id="72" w:name="__UnoMark__1466_2694350732"/>
      <w:bookmarkStart w:id="73" w:name="__UnoMark__9271_2694350732"/>
      <w:bookmarkStart w:id="74" w:name="__UnoMark__1283_2694350732"/>
      <w:bookmarkStart w:id="75" w:name="__UnoMark__8670_2694350732"/>
      <w:bookmarkStart w:id="76" w:name="__UnoMark__1382_2493505514"/>
      <w:bookmarkStart w:id="77" w:name="__UnoMark__2058_4203309847"/>
      <w:bookmarkStart w:id="78" w:name="__UnoMark__7924_2694350732"/>
      <w:bookmarkStart w:id="79" w:name="__UnoMark__1210_2493505514"/>
      <w:bookmarkStart w:id="80" w:name="__UnoMark__1385_2694350732"/>
      <w:bookmarkStart w:id="81" w:name="__UnoMark__8007_2694350732"/>
      <w:bookmarkStart w:id="82" w:name="__UnoMark__1807_1947714979"/>
      <w:bookmarkStart w:id="83" w:name="__UnoMark__1307_2493505514"/>
      <w:bookmarkStart w:id="84" w:name="__UnoMark__2433_1947714979"/>
      <w:bookmarkStart w:id="85" w:name="__UnoMark__902_2205388438"/>
      <w:bookmarkStart w:id="86" w:name="__UnoMark__1431_2485008295"/>
      <w:bookmarkStart w:id="87" w:name="__UnoMark__7531_2694350732"/>
      <w:bookmarkStart w:id="88" w:name="__UnoMark__3418_1190402007"/>
      <w:r>
        <w:rPr/>
        <w:t xml:space="preserve">(Aublet </w:t>
      </w:r>
      <w:r>
        <w:rPr>
          <w:i/>
        </w:rPr>
        <w:t>et al.</w:t>
      </w:r>
      <w:r>
        <w:rPr/>
        <w:t xml:space="preserve"> 2009; Leggett 2010)</w:t>
      </w:r>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Pr/>
        <w:t xml:space="preserve">. Occupying landscapes that promote heat loss, such as water sources or shade under dense vegetation constitutes another important class of behavioural responses to heat stress. For example, moose </w:t>
      </w:r>
      <w:r>
        <w:rPr>
          <w:i/>
          <w:iCs/>
        </w:rPr>
        <w:t>Alces alces</w:t>
      </w:r>
      <w:r>
        <w:rPr/>
        <w:t xml:space="preserve"> seek refuge from high temperatures in shady coniferous forests in summer </w:t>
      </w:r>
      <w:bookmarkStart w:id="89" w:name="__UnoMark__9272_2694350732"/>
      <w:bookmarkStart w:id="90" w:name="__UnoMark__1359_2485008295"/>
      <w:bookmarkStart w:id="91" w:name="__UnoMark__8671_2694350732"/>
      <w:bookmarkStart w:id="92" w:name="__UnoMark__903_2205388438"/>
      <w:bookmarkStart w:id="93" w:name="__UnoMark__7925_2694350732"/>
      <w:bookmarkStart w:id="94" w:name="__UnoMark__1235_1190402007"/>
      <w:bookmarkStart w:id="95" w:name="__UnoMark__1386_2694350732"/>
      <w:bookmarkStart w:id="96" w:name="__UnoMark__7532_2694350732"/>
      <w:bookmarkStart w:id="97" w:name="__UnoMark__1620_4203309847"/>
      <w:bookmarkStart w:id="98" w:name="__UnoMark__5247_3185634224"/>
      <w:bookmarkStart w:id="99" w:name="__UnoMark__4852_3185634224"/>
      <w:bookmarkStart w:id="100" w:name="__UnoMark__3472_1190402007"/>
      <w:bookmarkStart w:id="101" w:name="__UnoMark__1808_1947714979"/>
      <w:bookmarkStart w:id="102" w:name="__UnoMark__2059_4203309847"/>
      <w:bookmarkStart w:id="103" w:name="__UnoMark__2434_1947714979"/>
      <w:bookmarkStart w:id="104" w:name="__UnoMark__1308_2493505514"/>
      <w:bookmarkStart w:id="105" w:name="__UnoMark__8008_2694350732"/>
      <w:bookmarkStart w:id="106" w:name="__UnoMark__3419_1190402007"/>
      <w:bookmarkStart w:id="107" w:name="__UnoMark__616_2493505514"/>
      <w:bookmarkStart w:id="108" w:name="__UnoMark__1284_2694350732"/>
      <w:bookmarkStart w:id="109" w:name="__UnoMark__5004_3185634224"/>
      <w:bookmarkStart w:id="110" w:name="__UnoMark__3225_2694350732"/>
      <w:bookmarkStart w:id="111" w:name="__UnoMark__1383_2493505514"/>
      <w:bookmarkStart w:id="112" w:name="__UnoMark__1432_2485008295"/>
      <w:bookmarkStart w:id="113" w:name="__UnoMark__1467_2694350732"/>
      <w:bookmarkStart w:id="114" w:name="__UnoMark__5399_3185634224"/>
      <w:bookmarkStart w:id="115" w:name="__UnoMark__4709_3185634224"/>
      <w:bookmarkStart w:id="116" w:name="__UnoMark__1913_1947714979"/>
      <w:bookmarkStart w:id="117" w:name="__UnoMark__3528_1190402007"/>
      <w:bookmarkStart w:id="118" w:name="ZOTERO_BREF_TXzXZEZeAlWk"/>
      <w:bookmarkStart w:id="119" w:name="__UnoMark__3600_1190402007"/>
      <w:bookmarkStart w:id="120" w:name="__UnoMark__5191_3185634224"/>
      <w:bookmarkStart w:id="121" w:name="__UnoMark__1211_2493505514"/>
      <w:bookmarkStart w:id="122" w:name="__UnoMark__7130_2694350732"/>
      <w:r>
        <w:rPr/>
        <w:t>(Beest et al. 2012)</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r>
        <w:rPr/>
        <w:t xml:space="preserve">, while Arabian oryx </w:t>
      </w:r>
      <w:r>
        <w:rPr>
          <w:i/>
          <w:iCs/>
        </w:rPr>
        <w:t xml:space="preserve">Oryx leucoryx </w:t>
      </w:r>
      <w:r>
        <w:rPr/>
        <w:t xml:space="preserve">select for covered sites during the hottest part of the day </w:t>
      </w:r>
      <w:bookmarkStart w:id="123" w:name="__UnoMark__617_2493505514"/>
      <w:bookmarkStart w:id="124" w:name="__UnoMark__1468_2694350732"/>
      <w:bookmarkStart w:id="125" w:name="__UnoMark__1212_2493505514"/>
      <w:bookmarkStart w:id="126" w:name="__UnoMark__1384_2493505514"/>
      <w:bookmarkStart w:id="127" w:name="__UnoMark__1309_2493505514"/>
      <w:bookmarkStart w:id="128" w:name="__UnoMark__8009_2694350732"/>
      <w:bookmarkStart w:id="129" w:name="__UnoMark__904_2205388438"/>
      <w:bookmarkStart w:id="130" w:name="__UnoMark__7926_2694350732"/>
      <w:bookmarkStart w:id="131" w:name="__UnoMark__9273_2694350732"/>
      <w:bookmarkStart w:id="132" w:name="__UnoMark__3529_1190402007"/>
      <w:bookmarkStart w:id="133" w:name="__UnoMark__7131_2694350732"/>
      <w:bookmarkStart w:id="134" w:name="__UnoMark__1621_4203309847"/>
      <w:bookmarkStart w:id="135" w:name="__UnoMark__1914_1947714979"/>
      <w:bookmarkStart w:id="136" w:name="__UnoMark__3420_1190402007"/>
      <w:bookmarkStart w:id="137" w:name="__UnoMark__3473_1190402007"/>
      <w:bookmarkStart w:id="138" w:name="__UnoMark__1360_2485008295"/>
      <w:bookmarkStart w:id="139" w:name="ZOTERO_BREF_ml0W4bAmbQ9e"/>
      <w:bookmarkStart w:id="140" w:name="__UnoMark__8672_2694350732"/>
      <w:bookmarkStart w:id="141" w:name="__UnoMark__2060_4203309847"/>
      <w:bookmarkStart w:id="142" w:name="__UnoMark__7533_2694350732"/>
      <w:bookmarkStart w:id="143" w:name="__UnoMark__3601_1190402007"/>
      <w:bookmarkStart w:id="144" w:name="__UnoMark__1433_2485008295"/>
      <w:bookmarkStart w:id="145" w:name="__UnoMark__1285_2694350732"/>
      <w:bookmarkStart w:id="146" w:name="__UnoMark__2435_1947714979"/>
      <w:bookmarkStart w:id="147" w:name="__UnoMark__1809_1947714979"/>
      <w:bookmarkStart w:id="148" w:name="__UnoMark__1387_2694350732"/>
      <w:bookmarkStart w:id="149" w:name="__UnoMark__3226_2694350732"/>
      <w:r>
        <w:rPr/>
        <w:t xml:space="preserve">(Hetem </w:t>
      </w:r>
      <w:r>
        <w:rPr>
          <w:i/>
        </w:rPr>
        <w:t>et al.</w:t>
      </w:r>
      <w:r>
        <w:rPr/>
        <w:t xml:space="preserve"> 2012)</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r>
        <w:rPr/>
        <w:t xml:space="preserve">. Some landscapes, such as water sources, may promote both behavioural and physiological thermoregulation, as water is both a direct heat sink as well as a critical resource for evaporative water loss. This allows large tropical herbivores such as Cape buffalo </w:t>
      </w:r>
      <w:r>
        <w:rPr>
          <w:i/>
          <w:iCs/>
        </w:rPr>
        <w:t>Syncerus caffer</w:t>
      </w:r>
      <w:r>
        <w:rPr/>
        <w:t xml:space="preserve"> and elephants to wallow and drink at water sources to cool down </w:t>
      </w:r>
      <w:bookmarkStart w:id="150" w:name="__UnoMark__1811_1947714979"/>
      <w:bookmarkStart w:id="151" w:name="__UnoMark__8010_2694350732"/>
      <w:bookmarkStart w:id="152" w:name="__UnoMark__7132_2694350732"/>
      <w:bookmarkStart w:id="153" w:name="__UnoMark__3531_1190402007"/>
      <w:bookmarkStart w:id="154" w:name="__UnoMark__3475_1190402007"/>
      <w:bookmarkStart w:id="155" w:name="__UnoMark__9275_2694350732"/>
      <w:bookmarkStart w:id="156" w:name="__UnoMark__8674_2694350732"/>
      <w:bookmarkStart w:id="157" w:name="__UnoMark__7534_2694350732"/>
      <w:bookmarkStart w:id="158" w:name="__UnoMark__1286_2694350732"/>
      <w:bookmarkStart w:id="159" w:name="ZOTERO_BREF_x4tD2jxy2Drt"/>
      <w:bookmarkStart w:id="160" w:name="__UnoMark__3228_2694350732"/>
      <w:bookmarkStart w:id="161" w:name="__UnoMark__2062_4203309847"/>
      <w:bookmarkStart w:id="162" w:name="__UnoMark__7928_2694350732"/>
      <w:bookmarkStart w:id="163" w:name="__UnoMark__1434_2485008295"/>
      <w:bookmarkStart w:id="164" w:name="__UnoMark__1213_2493505514"/>
      <w:bookmarkStart w:id="165" w:name="__UnoMark__1310_2493505514"/>
      <w:bookmarkStart w:id="166" w:name="__UnoMark__3421_1190402007"/>
      <w:bookmarkStart w:id="167" w:name="__UnoMark__1236_1190402007"/>
      <w:bookmarkStart w:id="168" w:name="__UnoMark__3474_1190402007"/>
      <w:bookmarkStart w:id="169" w:name="__UnoMark__2436_1947714979"/>
      <w:bookmarkStart w:id="170" w:name="__UnoMark__618_2493505514"/>
      <w:bookmarkStart w:id="171" w:name="__UnoMark__1389_2694350732"/>
      <w:bookmarkStart w:id="172" w:name="__UnoMark__905_2205388438"/>
      <w:bookmarkStart w:id="173" w:name="__UnoMark__1915_1947714979"/>
      <w:bookmarkStart w:id="174" w:name="__UnoMark__1361_2485008295"/>
      <w:bookmarkStart w:id="175" w:name="__UnoMark__1470_2694350732"/>
      <w:bookmarkStart w:id="176" w:name="__UnoMark__1386_2493505514"/>
      <w:bookmarkStart w:id="177" w:name="__UnoMark__2437_1947714979"/>
      <w:bookmarkStart w:id="178" w:name="__UnoMark__3602_1190402007"/>
      <w:bookmarkStart w:id="179" w:name="__UnoMark__5248_3185634224"/>
      <w:bookmarkStart w:id="180" w:name="__UnoMark__3422_1190402007"/>
      <w:bookmarkStart w:id="181" w:name="__UnoMark__1214_2493505514"/>
      <w:bookmarkStart w:id="182" w:name="__UnoMark__1287_2694350732"/>
      <w:bookmarkStart w:id="183" w:name="__UnoMark__1311_2493505514"/>
      <w:bookmarkStart w:id="184" w:name="__UnoMark__1810_1947714979"/>
      <w:bookmarkStart w:id="185" w:name="__UnoMark__8673_2694350732"/>
      <w:bookmarkStart w:id="186" w:name="__UnoMark__5400_3185634224"/>
      <w:bookmarkStart w:id="187" w:name="__UnoMark__7133_2694350732"/>
      <w:bookmarkStart w:id="188" w:name="ZOTERO_BREF_hvC6MSdhDMko"/>
      <w:bookmarkStart w:id="189" w:name="__UnoMark__9274_2694350732"/>
      <w:bookmarkStart w:id="190" w:name="__UnoMark__1622_4203309847"/>
      <w:bookmarkStart w:id="191" w:name="__UnoMark__2061_4203309847"/>
      <w:bookmarkStart w:id="192" w:name="__UnoMark__906_2205388438"/>
      <w:bookmarkStart w:id="193" w:name="__UnoMark__1916_1947714979"/>
      <w:bookmarkStart w:id="194" w:name="__UnoMark__619_2493505514"/>
      <w:bookmarkStart w:id="195" w:name="__UnoMark__7535_2694350732"/>
      <w:bookmarkStart w:id="196" w:name="__UnoMark__5192_3185634224"/>
      <w:bookmarkStart w:id="197" w:name="__UnoMark__1362_2485008295"/>
      <w:bookmarkStart w:id="198" w:name="__UnoMark__1385_2493505514"/>
      <w:bookmarkStart w:id="199" w:name="__UnoMark__5005_3185634224"/>
      <w:bookmarkStart w:id="200" w:name="__UnoMark__4710_3185634224"/>
      <w:bookmarkStart w:id="201" w:name="__UnoMark__8011_2694350732"/>
      <w:bookmarkStart w:id="202" w:name="__UnoMark__7927_2694350732"/>
      <w:bookmarkStart w:id="203" w:name="__UnoMark__3603_1190402007"/>
      <w:bookmarkStart w:id="204" w:name="__UnoMark__1388_2694350732"/>
      <w:bookmarkStart w:id="205" w:name="__UnoMark__3227_2694350732"/>
      <w:bookmarkStart w:id="206" w:name="__UnoMark__1469_2694350732"/>
      <w:bookmarkStart w:id="207" w:name="__UnoMark__4853_3185634224"/>
      <w:bookmarkStart w:id="208" w:name="__UnoMark__1435_2485008295"/>
      <w:bookmarkStart w:id="209" w:name="__UnoMark__3530_1190402007"/>
      <w:bookmarkStart w:id="210" w:name="__UnoMark__1623_4203309847"/>
      <w:bookmarkEnd w:id="164"/>
      <w:bookmarkEnd w:id="166"/>
      <w:bookmarkEnd w:id="167"/>
      <w:bookmarkEnd w:id="168"/>
      <w:bookmarkEnd w:id="169"/>
      <w:bookmarkEnd w:id="179"/>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r>
        <w:rPr/>
        <w:t xml:space="preserve">(Bennitt </w:t>
      </w:r>
      <w:r>
        <w:rPr>
          <w:i/>
        </w:rPr>
        <w:t>et al.</w:t>
      </w:r>
      <w:r>
        <w:rPr/>
        <w:t xml:space="preserve"> 2014; Purdon 2016)</w:t>
      </w:r>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5"/>
      <w:bookmarkEnd w:id="170"/>
      <w:bookmarkEnd w:id="171"/>
      <w:bookmarkEnd w:id="172"/>
      <w:bookmarkEnd w:id="173"/>
      <w:bookmarkEnd w:id="174"/>
      <w:bookmarkEnd w:id="175"/>
      <w:bookmarkEnd w:id="176"/>
      <w:bookmarkEnd w:id="177"/>
      <w:bookmarkEnd w:id="178"/>
      <w:bookmarkEnd w:id="180"/>
      <w:bookmarkEnd w:id="181"/>
      <w:bookmarkEnd w:id="210"/>
      <w:r>
        <w:rPr/>
        <w:t>.</w:t>
      </w:r>
    </w:p>
    <w:p>
      <w:pPr>
        <w:pStyle w:val="TextBody"/>
        <w:rPr/>
      </w:pPr>
      <w:r>
        <w:rPr/>
        <w:t xml:space="preserve">Animals must balance the energetic benefits of using water as a thermoregulatory aid against the costs of negative interactions such as predation and competition at crowded waterholes </w:t>
      </w:r>
      <w:bookmarkStart w:id="211" w:name="__UnoMark__907_2205388438"/>
      <w:bookmarkStart w:id="212" w:name="__UnoMark__1917_1947714979"/>
      <w:bookmarkStart w:id="213" w:name="__UnoMark__8012_2694350732"/>
      <w:bookmarkStart w:id="214" w:name="__UnoMark__1624_4203309847"/>
      <w:bookmarkStart w:id="215" w:name="__UnoMark__1387_2493505514"/>
      <w:bookmarkStart w:id="216" w:name="__UnoMark__1471_2694350732"/>
      <w:bookmarkStart w:id="217" w:name="__UnoMark__1312_2493505514"/>
      <w:bookmarkStart w:id="218" w:name="__UnoMark__620_2493505514"/>
      <w:bookmarkStart w:id="219" w:name="__UnoMark__1288_2694350732"/>
      <w:bookmarkStart w:id="220" w:name="__UnoMark__7536_2694350732"/>
      <w:bookmarkStart w:id="221" w:name="__UnoMark__2063_4203309847"/>
      <w:bookmarkStart w:id="222" w:name="__UnoMark__8675_2694350732"/>
      <w:bookmarkStart w:id="223" w:name="__UnoMark__1436_2485008295"/>
      <w:bookmarkStart w:id="224" w:name="__UnoMark__9276_2694350732"/>
      <w:bookmarkStart w:id="225" w:name="__UnoMark__3476_1190402007"/>
      <w:bookmarkStart w:id="226" w:name="__UnoMark__7929_2694350732"/>
      <w:bookmarkStart w:id="227" w:name="__UnoMark__3532_1190402007"/>
      <w:bookmarkStart w:id="228" w:name="__UnoMark__3604_1190402007"/>
      <w:bookmarkStart w:id="229" w:name="__UnoMark__1363_2485008295"/>
      <w:bookmarkStart w:id="230" w:name="__UnoMark__7134_2694350732"/>
      <w:bookmarkStart w:id="231" w:name="__UnoMark__1812_1947714979"/>
      <w:bookmarkStart w:id="232" w:name="__UnoMark__2438_1947714979"/>
      <w:bookmarkStart w:id="233" w:name="__UnoMark__1390_2694350732"/>
      <w:bookmarkStart w:id="234" w:name="__UnoMark__1215_2493505514"/>
      <w:bookmarkStart w:id="235" w:name="__UnoMark__3229_2694350732"/>
      <w:bookmarkStart w:id="236" w:name="__UnoMark__3423_1190402007"/>
      <w:bookmarkStart w:id="237" w:name="ZOTERO_BREF_P5XqrKZJRC3K"/>
      <w:r>
        <w:rPr/>
        <w:t xml:space="preserve">(Cain </w:t>
      </w:r>
      <w:r>
        <w:rPr>
          <w:i/>
        </w:rPr>
        <w:t>et al.</w:t>
      </w:r>
      <w:r>
        <w:rPr/>
        <w:t xml:space="preserve"> 2012; Owen-Smith and Goodall 2014)</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r>
        <w:rPr/>
        <w:t xml:space="preserve">. Individuals may attempt to avoid such costs by periodically shuttling between water and more optimal foraging and resting sites, but this increases movement costs and decreases time that could have been spent feeding </w:t>
      </w:r>
      <w:bookmarkStart w:id="238" w:name="__UnoMark__7135_2694350732"/>
      <w:bookmarkStart w:id="239" w:name="ZOTERO_BREF_G2r6LFVXGULz"/>
      <w:bookmarkStart w:id="240" w:name="__UnoMark__621_2493505514"/>
      <w:bookmarkStart w:id="241" w:name="__UnoMark__9277_2694350732"/>
      <w:bookmarkStart w:id="242" w:name="__UnoMark__2064_4203309847"/>
      <w:bookmarkStart w:id="243" w:name="__UnoMark__1313_2493505514"/>
      <w:bookmarkStart w:id="244" w:name="__UnoMark__3533_1190402007"/>
      <w:bookmarkStart w:id="245" w:name="__UnoMark__1391_2694350732"/>
      <w:bookmarkStart w:id="246" w:name="__UnoMark__908_2205388438"/>
      <w:bookmarkStart w:id="247" w:name="__UnoMark__3230_2694350732"/>
      <w:bookmarkStart w:id="248" w:name="__UnoMark__3477_1190402007"/>
      <w:bookmarkStart w:id="249" w:name="__UnoMark__1216_2493505514"/>
      <w:bookmarkStart w:id="250" w:name="__UnoMark__7930_2694350732"/>
      <w:bookmarkStart w:id="251" w:name="__UnoMark__1364_2485008295"/>
      <w:bookmarkStart w:id="252" w:name="__UnoMark__7537_2694350732"/>
      <w:bookmarkStart w:id="253" w:name="__UnoMark__1472_2694350732"/>
      <w:bookmarkStart w:id="254" w:name="__UnoMark__1437_2485008295"/>
      <w:bookmarkStart w:id="255" w:name="__UnoMark__8676_2694350732"/>
      <w:bookmarkStart w:id="256" w:name="__UnoMark__8013_2694350732"/>
      <w:bookmarkStart w:id="257" w:name="__UnoMark__1388_2493505514"/>
      <w:bookmarkStart w:id="258" w:name="__UnoMark__3605_1190402007"/>
      <w:bookmarkStart w:id="259" w:name="__UnoMark__1813_1947714979"/>
      <w:bookmarkStart w:id="260" w:name="__UnoMark__1918_1947714979"/>
      <w:bookmarkStart w:id="261" w:name="__UnoMark__2439_1947714979"/>
      <w:bookmarkStart w:id="262" w:name="__UnoMark__3424_1190402007"/>
      <w:bookmarkStart w:id="263" w:name="__UnoMark__1625_4203309847"/>
      <w:bookmarkStart w:id="264" w:name="__UnoMark__1289_2694350732"/>
      <w:r>
        <w:rPr/>
        <w:t xml:space="preserve">(Johnson </w:t>
      </w:r>
      <w:r>
        <w:rPr>
          <w:i/>
        </w:rPr>
        <w:t>et al.</w:t>
      </w:r>
      <w:r>
        <w:rPr/>
        <w:t xml:space="preserve"> 2002; Cain </w:t>
      </w:r>
      <w:r>
        <w:rPr>
          <w:i/>
        </w:rPr>
        <w:t>et al.</w:t>
      </w:r>
      <w:r>
        <w:rPr/>
        <w:t xml:space="preserve"> 2012; Owen-Smith and Goodall 2014; Giotto </w:t>
      </w:r>
      <w:r>
        <w:rPr>
          <w:i/>
        </w:rPr>
        <w:t>et al.</w:t>
      </w:r>
      <w:r>
        <w:rPr/>
        <w:t xml:space="preserve"> 2015)</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r>
        <w:rPr/>
        <w:t xml:space="preserve">. Body size may mediate how a species reckons with the costs and benefits of visiting water. Large species such as buffalo and eland </w:t>
      </w:r>
      <w:r>
        <w:rPr>
          <w:i/>
          <w:iCs/>
        </w:rPr>
        <w:t xml:space="preserve">Taurotragus oryx </w:t>
      </w:r>
      <w:r>
        <w:rPr/>
        <w:t xml:space="preserve">that overheat more quickly are likely to be more water-dependent than </w:t>
      </w:r>
      <w:bookmarkStart w:id="265" w:name="__UnoMark__1626_4203309847"/>
      <w:bookmarkStart w:id="266" w:name="__UnoMark__1314_2493505514"/>
      <w:bookmarkStart w:id="267" w:name="__UnoMark__1217_2493505514"/>
      <w:bookmarkStart w:id="268" w:name="__UnoMark__909_2205388438"/>
      <w:bookmarkStart w:id="269" w:name="__UnoMark__9278_2694350732"/>
      <w:bookmarkStart w:id="270" w:name="__UnoMark__3478_1190402007"/>
      <w:bookmarkStart w:id="271" w:name="__UnoMark__2065_4203309847"/>
      <w:bookmarkStart w:id="272" w:name="__UnoMark__1365_2485008295"/>
      <w:bookmarkStart w:id="273" w:name="__UnoMark__7538_2694350732"/>
      <w:bookmarkStart w:id="274" w:name="__UnoMark__1814_1947714979"/>
      <w:bookmarkStart w:id="275" w:name="__UnoMark__1389_2493505514"/>
      <w:bookmarkStart w:id="276" w:name="__UnoMark__1438_2485008295"/>
      <w:bookmarkStart w:id="277" w:name="__UnoMark__1392_2694350732"/>
      <w:bookmarkStart w:id="278" w:name="__UnoMark__8677_2694350732"/>
      <w:bookmarkStart w:id="279" w:name="__UnoMark__8014_2694350732"/>
      <w:bookmarkStart w:id="280" w:name="__UnoMark__3534_1190402007"/>
      <w:bookmarkStart w:id="281" w:name="ZOTERO_BREF_ZOvr2wNgUk69"/>
      <w:bookmarkStart w:id="282" w:name="__UnoMark__3425_1190402007"/>
      <w:bookmarkStart w:id="283" w:name="__UnoMark__1919_1947714979"/>
      <w:bookmarkStart w:id="284" w:name="__UnoMark__2440_1947714979"/>
      <w:bookmarkStart w:id="285" w:name="__UnoMark__1290_2694350732"/>
      <w:bookmarkStart w:id="286" w:name="__UnoMark__3231_2694350732"/>
      <w:bookmarkStart w:id="287" w:name="__UnoMark__7931_2694350732"/>
      <w:bookmarkStart w:id="288" w:name="__UnoMark__3606_1190402007"/>
      <w:bookmarkStart w:id="289" w:name="__UnoMark__1473_2694350732"/>
      <w:bookmarkStart w:id="290" w:name="__UnoMark__7136_2694350732"/>
      <w:bookmarkStart w:id="291" w:name="__UnoMark__622_2493505514"/>
      <w:r>
        <w:rPr/>
        <w:t>s</w:t>
      </w:r>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r>
        <w:rPr/>
        <w:t>maller ones such as sable antelope</w:t>
      </w:r>
      <w:r>
        <w:rPr>
          <w:i/>
          <w:iCs/>
        </w:rPr>
        <w:t xml:space="preserve"> Hippotragus niger,</w:t>
      </w:r>
      <w:r>
        <w:rPr/>
        <w:t xml:space="preserve"> and zebra</w:t>
      </w:r>
      <w:r>
        <w:rPr>
          <w:i/>
          <w:iCs/>
        </w:rPr>
        <w:t xml:space="preserve"> Equus quagga</w:t>
      </w:r>
      <w:r>
        <w:rPr/>
        <w:t xml:space="preserve"> </w:t>
      </w:r>
      <w:bookmarkStart w:id="292" w:name="__UnoMark__1315_2493505514"/>
      <w:bookmarkStart w:id="293" w:name="__UnoMark__2441_1947714979"/>
      <w:bookmarkStart w:id="294" w:name="__UnoMark__7137_2694350732"/>
      <w:bookmarkStart w:id="295" w:name="__UnoMark__8015_2694350732"/>
      <w:bookmarkStart w:id="296" w:name="__UnoMark__1920_1947714979"/>
      <w:bookmarkStart w:id="297" w:name="ZOTERO_BREF_3GcnATh7wFdC"/>
      <w:bookmarkStart w:id="298" w:name="__UnoMark__1390_2493505514"/>
      <w:bookmarkStart w:id="299" w:name="__UnoMark__3607_1190402007"/>
      <w:bookmarkStart w:id="300" w:name="__UnoMark__623_2493505514"/>
      <w:bookmarkStart w:id="301" w:name="__UnoMark__2066_4203309847"/>
      <w:bookmarkStart w:id="302" w:name="__UnoMark__910_2205388438"/>
      <w:bookmarkStart w:id="303" w:name="__UnoMark__1393_2694350732"/>
      <w:bookmarkStart w:id="304" w:name="__UnoMark__9279_2694350732"/>
      <w:bookmarkStart w:id="305" w:name="__UnoMark__3426_1190402007"/>
      <w:bookmarkStart w:id="306" w:name="__UnoMark__1439_2485008295"/>
      <w:bookmarkStart w:id="307" w:name="__UnoMark__1366_2485008295"/>
      <w:bookmarkStart w:id="308" w:name="__UnoMark__3479_1190402007"/>
      <w:bookmarkStart w:id="309" w:name="__UnoMark__8678_2694350732"/>
      <w:bookmarkStart w:id="310" w:name="__UnoMark__3232_2694350732"/>
      <w:bookmarkStart w:id="311" w:name="__UnoMark__1627_4203309847"/>
      <w:bookmarkStart w:id="312" w:name="__UnoMark__1815_1947714979"/>
      <w:bookmarkStart w:id="313" w:name="__UnoMark__1291_2694350732"/>
      <w:bookmarkStart w:id="314" w:name="__UnoMark__3535_1190402007"/>
      <w:bookmarkStart w:id="315" w:name="__UnoMark__1218_2493505514"/>
      <w:bookmarkStart w:id="316" w:name="__UnoMark__7539_2694350732"/>
      <w:bookmarkStart w:id="317" w:name="__UnoMark__7932_2694350732"/>
      <w:bookmarkStart w:id="318" w:name="__UnoMark__1474_2694350732"/>
      <w:r>
        <w:rPr/>
        <w:t xml:space="preserve">(Cain </w:t>
      </w:r>
      <w:r>
        <w:rPr>
          <w:i/>
        </w:rPr>
        <w:t>et al.</w:t>
      </w:r>
      <w:r>
        <w:rPr/>
        <w:t xml:space="preserve"> 2012; Shrestha </w:t>
      </w:r>
      <w:r>
        <w:rPr>
          <w:i/>
        </w:rPr>
        <w:t>et al.</w:t>
      </w:r>
      <w:r>
        <w:rPr/>
        <w:t xml:space="preserve"> 2012; Bennitt </w:t>
      </w:r>
      <w:r>
        <w:rPr>
          <w:i/>
        </w:rPr>
        <w:t>et al.</w:t>
      </w:r>
      <w:r>
        <w:rPr/>
        <w:t xml:space="preserve"> 2014; Owen-Smith and Goodall 2014)</w:t>
      </w:r>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r>
        <w:rPr/>
        <w:t xml:space="preserve">. Water-dependence can introduce periodicity to an animal’s movement, such as that corresponding to the diel or seasonal cycle (Giotto </w:t>
      </w:r>
      <w:r>
        <w:rPr>
          <w:i/>
        </w:rPr>
        <w:t>et al.</w:t>
      </w:r>
      <w:r>
        <w:rPr/>
        <w:t xml:space="preserve"> 2015). However, it is in turn affected by seasonal changes. For example, buffalo in the Okavango delta are found farther from permanent water sources in the hot-wet season when they can use ephemeral pools</w:t>
      </w:r>
      <w:bookmarkStart w:id="319" w:name="__UnoMark__911_2205388438"/>
      <w:bookmarkStart w:id="320" w:name="ZOTERO_BREF_S3WVFFQ9EVtU"/>
      <w:bookmarkStart w:id="321" w:name="__UnoMark__3480_1190402007"/>
      <w:bookmarkStart w:id="322" w:name="__UnoMark__3608_1190402007"/>
      <w:bookmarkStart w:id="323" w:name="__UnoMark__7138_2694350732"/>
      <w:bookmarkStart w:id="324" w:name="__UnoMark__1921_1947714979"/>
      <w:bookmarkStart w:id="325" w:name="__UnoMark__1628_4203309847"/>
      <w:bookmarkStart w:id="326" w:name="__UnoMark__9280_2694350732"/>
      <w:bookmarkStart w:id="327" w:name="__UnoMark__624_2493505514"/>
      <w:bookmarkStart w:id="328" w:name="__UnoMark__1219_2493505514"/>
      <w:bookmarkStart w:id="329" w:name="__UnoMark__1440_2485008295"/>
      <w:bookmarkStart w:id="330" w:name="__UnoMark__3427_1190402007"/>
      <w:bookmarkStart w:id="331" w:name="__UnoMark__1367_2485008295"/>
      <w:bookmarkStart w:id="332" w:name="__UnoMark__1394_2694350732"/>
      <w:bookmarkStart w:id="333" w:name="__UnoMark__1475_2694350732"/>
      <w:bookmarkStart w:id="334" w:name="__UnoMark__2067_4203309847"/>
      <w:bookmarkStart w:id="335" w:name="__UnoMark__1391_2493505514"/>
      <w:bookmarkStart w:id="336" w:name="__UnoMark__2442_1947714979"/>
      <w:bookmarkStart w:id="337" w:name="__UnoMark__7540_2694350732"/>
      <w:bookmarkStart w:id="338" w:name="__UnoMark__3536_1190402007"/>
      <w:bookmarkStart w:id="339" w:name="__UnoMark__8679_2694350732"/>
      <w:bookmarkStart w:id="340" w:name="__UnoMark__1816_1947714979"/>
      <w:bookmarkStart w:id="341" w:name="__UnoMark__7933_2694350732"/>
      <w:bookmarkStart w:id="342" w:name="__UnoMark__8016_2694350732"/>
      <w:bookmarkStart w:id="343" w:name="__UnoMark__3233_2694350732"/>
      <w:bookmarkStart w:id="344" w:name="__UnoMark__1292_2694350732"/>
      <w:bookmarkStart w:id="345" w:name="__UnoMark__1316_2493505514"/>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r>
        <w:rPr/>
        <w:t xml:space="preserve">, and closer to water in the cool-dry season </w:t>
      </w:r>
      <w:bookmarkStart w:id="346" w:name="__UnoMark__1629_4203309847"/>
      <w:bookmarkStart w:id="347" w:name="__UnoMark__7139_2694350732"/>
      <w:bookmarkStart w:id="348" w:name="__UnoMark__1293_2694350732"/>
      <w:bookmarkStart w:id="349" w:name="ZOTERO_BREF_d1kiagUo5yIt"/>
      <w:bookmarkStart w:id="350" w:name="__UnoMark__1317_2493505514"/>
      <w:bookmarkStart w:id="351" w:name="__UnoMark__3481_1190402007"/>
      <w:bookmarkStart w:id="352" w:name="__UnoMark__2443_1947714979"/>
      <w:bookmarkStart w:id="353" w:name="__UnoMark__7934_2694350732"/>
      <w:bookmarkStart w:id="354" w:name="__UnoMark__8680_2694350732"/>
      <w:bookmarkStart w:id="355" w:name="__UnoMark__3609_1190402007"/>
      <w:bookmarkStart w:id="356" w:name="__UnoMark__1476_2694350732"/>
      <w:bookmarkStart w:id="357" w:name="__UnoMark__1395_2694350732"/>
      <w:bookmarkStart w:id="358" w:name="__UnoMark__9281_2694350732"/>
      <w:bookmarkStart w:id="359" w:name="__UnoMark__1368_2485008295"/>
      <w:bookmarkStart w:id="360" w:name="__UnoMark__7541_2694350732"/>
      <w:bookmarkStart w:id="361" w:name="__UnoMark__3234_2694350732"/>
      <w:bookmarkStart w:id="362" w:name="__UnoMark__1817_1947714979"/>
      <w:bookmarkStart w:id="363" w:name="__UnoMark__912_2205388438"/>
      <w:bookmarkStart w:id="364" w:name="__UnoMark__2068_4203309847"/>
      <w:bookmarkStart w:id="365" w:name="__UnoMark__1220_2493505514"/>
      <w:bookmarkStart w:id="366" w:name="__UnoMark__3428_1190402007"/>
      <w:bookmarkStart w:id="367" w:name="__UnoMark__1392_2493505514"/>
      <w:bookmarkStart w:id="368" w:name="__UnoMark__1441_2485008295"/>
      <w:bookmarkStart w:id="369" w:name="__UnoMark__625_2493505514"/>
      <w:bookmarkStart w:id="370" w:name="__UnoMark__1922_1947714979"/>
      <w:bookmarkStart w:id="371" w:name="__UnoMark__8017_2694350732"/>
      <w:bookmarkStart w:id="372" w:name="__UnoMark__3537_1190402007"/>
      <w:r>
        <w:rPr/>
        <w:t xml:space="preserve">(Bennitt </w:t>
      </w:r>
      <w:r>
        <w:rPr>
          <w:i/>
        </w:rPr>
        <w:t>et al.</w:t>
      </w:r>
      <w:r>
        <w:rPr/>
        <w:t xml:space="preserve"> 2014)</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Pr/>
        <w:t xml:space="preserve">. Further, seasonal changes in temperature and resource availability can affect the activity and movement of ungulates, changing their distribution in relation to water </w:t>
      </w:r>
      <w:bookmarkStart w:id="373" w:name="__UnoMark__1630_4203309847"/>
      <w:bookmarkStart w:id="374" w:name="__UnoMark__2444_1947714979"/>
      <w:bookmarkStart w:id="375" w:name="__UnoMark__9282_2694350732"/>
      <w:bookmarkStart w:id="376" w:name="__UnoMark__1923_1947714979"/>
      <w:bookmarkStart w:id="377" w:name="ZOTERO_BREF_6fRyXZkVyZCU"/>
      <w:bookmarkStart w:id="378" w:name="__UnoMark__2069_4203309847"/>
      <w:bookmarkStart w:id="379" w:name="__UnoMark__1818_1947714979"/>
      <w:bookmarkEnd w:id="373"/>
      <w:bookmarkEnd w:id="375"/>
      <w:r>
        <w:rPr/>
        <w:t xml:space="preserve">(Leggett 2010; van Beest </w:t>
      </w:r>
      <w:r>
        <w:rPr>
          <w:i/>
        </w:rPr>
        <w:t>et al.</w:t>
      </w:r>
      <w:r>
        <w:rPr/>
        <w:t xml:space="preserve"> 2012; Shrestha </w:t>
      </w:r>
      <w:r>
        <w:rPr>
          <w:i/>
        </w:rPr>
        <w:t>et al.</w:t>
      </w:r>
      <w:r>
        <w:rPr/>
        <w:t xml:space="preserve"> 2012; Owen-Smith and Goodall 2014)</w:t>
      </w:r>
      <w:bookmarkStart w:id="380" w:name="__UnoMark__1356_2694350732"/>
      <w:bookmarkStart w:id="381" w:name="__UnoMark__8951_2694350732"/>
      <w:bookmarkStart w:id="382" w:name="__UnoMark__1703_4203309847"/>
      <w:bookmarkStart w:id="383" w:name="__UnoMark__8286_2694350732"/>
      <w:bookmarkEnd w:id="374"/>
      <w:bookmarkEnd w:id="376"/>
      <w:bookmarkEnd w:id="377"/>
      <w:bookmarkEnd w:id="378"/>
      <w:bookmarkEnd w:id="379"/>
      <w:bookmarkEnd w:id="380"/>
      <w:bookmarkEnd w:id="381"/>
      <w:bookmarkEnd w:id="382"/>
      <w:bookmarkEnd w:id="383"/>
      <w:r>
        <w:rPr/>
        <w:t>. This sets up an interaction between environmental conditions such as ambient temperature, an individual’s physiological state, and its position in relation to water sources.</w:t>
      </w:r>
    </w:p>
    <w:p>
      <w:pPr>
        <w:pStyle w:val="TextBody"/>
        <w:rPr/>
      </w:pPr>
      <w:r>
        <w:rPr>
          <w:szCs w:val="24"/>
        </w:rPr>
        <w:t>Savanna elephants are an excellent study system to examine the effects of temperature on movement strategies in relation to water. Elephants lack a physiological means of thermoregulation, such as sweating or panting, and therefore compensate by using thermoregulatory behaviours, such as ear-flapping</w:t>
      </w:r>
      <w:r>
        <w:rPr/>
        <w:t xml:space="preserve"> </w:t>
      </w:r>
      <w:bookmarkStart w:id="384" w:name="__UnoMark__1397_2694350732"/>
      <w:bookmarkStart w:id="385" w:name="__UnoMark__3468_1190402007"/>
      <w:bookmarkStart w:id="386" w:name="__UnoMark__3593_1190402007"/>
      <w:bookmarkStart w:id="387" w:name="__UnoMark__8682_2694350732"/>
      <w:bookmarkStart w:id="388" w:name="__UnoMark__1394_2493505514"/>
      <w:bookmarkStart w:id="389" w:name="__UnoMark__1819_1947714979"/>
      <w:bookmarkStart w:id="390" w:name="__UnoMark__3236_2694350732"/>
      <w:bookmarkStart w:id="391" w:name="__UnoMark__2445_1947714979"/>
      <w:bookmarkStart w:id="392" w:name="ZOTERO_BREF_2ctBE33Nl5wA"/>
      <w:bookmarkStart w:id="393" w:name="__UnoMark__1443_2485008295"/>
      <w:bookmarkStart w:id="394" w:name="__UnoMark__8019_2694350732"/>
      <w:bookmarkStart w:id="395" w:name="__UnoMark__1295_2694350732"/>
      <w:bookmarkStart w:id="396" w:name="__UnoMark__1478_2694350732"/>
      <w:bookmarkStart w:id="397" w:name="__UnoMark__2070_4203309847"/>
      <w:bookmarkStart w:id="398" w:name="__UnoMark__1631_4203309847"/>
      <w:bookmarkStart w:id="399" w:name="__UnoMark__7141_2694350732"/>
      <w:bookmarkStart w:id="400" w:name="__UnoMark__1222_2493505514"/>
      <w:bookmarkStart w:id="401" w:name="__UnoMark__895_2205388438"/>
      <w:bookmarkStart w:id="402" w:name="__UnoMark__1319_2493505514"/>
      <w:bookmarkStart w:id="403" w:name="__UnoMark__1924_1947714979"/>
      <w:bookmarkStart w:id="404" w:name="__UnoMark__3522_1190402007"/>
      <w:bookmarkStart w:id="405" w:name="__UnoMark__609_2493505514"/>
      <w:bookmarkStart w:id="406" w:name="__UnoMark__1370_2485008295"/>
      <w:bookmarkStart w:id="407" w:name="__UnoMark__7936_2694350732"/>
      <w:bookmarkStart w:id="408" w:name="__UnoMark__9283_2694350732"/>
      <w:bookmarkStart w:id="409" w:name="__UnoMark__7543_2694350732"/>
      <w:r>
        <w:rPr/>
        <w:t>(Hiley 1975; Wright 1984; Wright and Luck 1984)</w:t>
      </w:r>
      <w:bookmarkStart w:id="410" w:name="__UnoMark__3520_1190402007"/>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r>
        <w:rPr/>
        <w:t>.</w:t>
      </w:r>
      <w:r>
        <w:rPr>
          <w:szCs w:val="24"/>
        </w:rPr>
        <w:t xml:space="preserve"> At larger spatio-temporal scales, elephants avoid thermal stress and the energetic costs of thermoregulation by shifting their activity peaks to cooler times of the day, and select for thermally stable landscapes </w:t>
      </w:r>
      <w:bookmarkStart w:id="411" w:name="__UnoMark__3524_1190402007"/>
      <w:bookmarkEnd w:id="411"/>
      <w:r>
        <w:rPr>
          <w:szCs w:val="24"/>
        </w:rPr>
        <w:t xml:space="preserve">with lower variation in daily temperatures </w:t>
      </w:r>
      <w:bookmarkStart w:id="412" w:name="__UnoMark__1479_2694350732"/>
      <w:bookmarkStart w:id="413" w:name="__UnoMark__9284_2694350732"/>
      <w:bookmarkStart w:id="414" w:name="__UnoMark__1444_2485008295"/>
      <w:bookmarkStart w:id="415" w:name="__UnoMark__2446_1947714979"/>
      <w:bookmarkStart w:id="416" w:name="__UnoMark__1925_1947714979"/>
      <w:bookmarkStart w:id="417" w:name="__UnoMark__7142_2694350732"/>
      <w:bookmarkStart w:id="418" w:name="__UnoMark__1371_2485008295"/>
      <w:bookmarkStart w:id="419" w:name="__UnoMark__1296_2694350732"/>
      <w:bookmarkStart w:id="420" w:name="__UnoMark__1223_2493505514"/>
      <w:bookmarkStart w:id="421" w:name="ZOTERO_BREF_bUNGt83Uxi64"/>
      <w:bookmarkStart w:id="422" w:name="__UnoMark__7544_2694350732"/>
      <w:bookmarkStart w:id="423" w:name="__UnoMark__1398_2694350732"/>
      <w:bookmarkStart w:id="424" w:name="__UnoMark__2071_4203309847"/>
      <w:bookmarkStart w:id="425" w:name="__UnoMark__611_2493505514"/>
      <w:bookmarkStart w:id="426" w:name="__UnoMark__8020_2694350732"/>
      <w:bookmarkStart w:id="427" w:name="__UnoMark__896_2205388438"/>
      <w:bookmarkStart w:id="428" w:name="__UnoMark__1632_4203309847"/>
      <w:bookmarkStart w:id="429" w:name="__UnoMark__8683_2694350732"/>
      <w:bookmarkStart w:id="430" w:name="__UnoMark__3594_1190402007"/>
      <w:bookmarkStart w:id="431" w:name="__UnoMark__1820_1947714979"/>
      <w:bookmarkStart w:id="432" w:name="__UnoMark__1320_2493505514"/>
      <w:bookmarkStart w:id="433" w:name="__UnoMark__3237_2694350732"/>
      <w:bookmarkStart w:id="434" w:name="__UnoMark__7937_2694350732"/>
      <w:bookmarkStart w:id="435" w:name="__UnoMark__1395_2493505514"/>
      <w:bookmarkEnd w:id="430"/>
      <w:r>
        <w:rPr/>
        <w:t xml:space="preserve">(Johnson </w:t>
      </w:r>
      <w:r>
        <w:rPr>
          <w:i/>
        </w:rPr>
        <w:t>et al.</w:t>
      </w:r>
      <w:r>
        <w:rPr/>
        <w:t xml:space="preserve"> 2002; Kinahan </w:t>
      </w:r>
      <w:r>
        <w:rPr>
          <w:i/>
        </w:rPr>
        <w:t>et al.</w:t>
      </w:r>
      <w:r>
        <w:rPr/>
        <w:t xml:space="preserve"> 2007; Leggett 2010)</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1"/>
      <w:bookmarkEnd w:id="432"/>
      <w:bookmarkEnd w:id="433"/>
      <w:bookmarkEnd w:id="434"/>
      <w:bookmarkEnd w:id="435"/>
      <w:r>
        <w:rPr/>
        <w:t xml:space="preserve">. Elephants are also heavily water dependent and make periodic visits to water to hydrate and thermoregulate </w:t>
      </w:r>
      <w:bookmarkStart w:id="436" w:name="__UnoMark__1821_1947714979"/>
      <w:bookmarkStart w:id="437" w:name="__UnoMark__3596_1190402007"/>
      <w:bookmarkStart w:id="438" w:name="__UnoMark__1445_2485008295"/>
      <w:bookmarkStart w:id="439" w:name="__UnoMark__1372_2485008295"/>
      <w:bookmarkStart w:id="440" w:name="__UnoMark__1297_2694350732"/>
      <w:bookmarkStart w:id="441" w:name="__UnoMark__2447_1947714979"/>
      <w:bookmarkStart w:id="442" w:name="__UnoMark__1224_2493505514"/>
      <w:bookmarkStart w:id="443" w:name="__UnoMark__7143_2694350732"/>
      <w:bookmarkStart w:id="444" w:name="__UnoMark__3238_2694350732"/>
      <w:bookmarkStart w:id="445" w:name="__UnoMark__7938_2694350732"/>
      <w:bookmarkStart w:id="446" w:name="__UnoMark__7545_2694350732"/>
      <w:bookmarkStart w:id="447" w:name="__UnoMark__1633_4203309847"/>
      <w:bookmarkStart w:id="448" w:name="ZOTERO_BREF_1zvn1g23UQ2l"/>
      <w:bookmarkStart w:id="449" w:name="__UnoMark__1399_2694350732"/>
      <w:bookmarkStart w:id="450" w:name="__UnoMark__1321_2493505514"/>
      <w:bookmarkStart w:id="451" w:name="__UnoMark__1926_1947714979"/>
      <w:bookmarkStart w:id="452" w:name="__UnoMark__897_2205388438"/>
      <w:bookmarkStart w:id="453" w:name="__UnoMark__8021_2694350732"/>
      <w:bookmarkStart w:id="454" w:name="__UnoMark__2072_4203309847"/>
      <w:bookmarkStart w:id="455" w:name="__UnoMark__1396_2493505514"/>
      <w:bookmarkStart w:id="456" w:name="__UnoMark__9285_2694350732"/>
      <w:bookmarkStart w:id="457" w:name="__UnoMark__1480_2694350732"/>
      <w:bookmarkStart w:id="458" w:name="__UnoMark__8684_2694350732"/>
      <w:bookmarkStart w:id="459" w:name="__UnoMark__612_2493505514"/>
      <w:r>
        <w:rPr>
          <w:szCs w:val="24"/>
        </w:rPr>
        <w:t>(Valls Fox 2015)</w:t>
      </w:r>
      <w:bookmarkStart w:id="460" w:name="__UnoMark__3652_1190402007"/>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r>
        <w:rPr>
          <w:szCs w:val="24"/>
        </w:rPr>
        <w:t>. Seasonal changes can have a significant effect on elephant movement, with individuals from populations in Namibia and South Africa moving faster in the wet season than the dry season, suggesting an effect of water availability on movement</w:t>
      </w:r>
      <w:bookmarkStart w:id="461" w:name="__UnoMark__610_2493505514"/>
      <w:bookmarkStart w:id="462" w:name="__UnoMark__899_2205388438"/>
      <w:r>
        <w:rPr>
          <w:szCs w:val="24"/>
        </w:rPr>
        <w:t xml:space="preserve"> </w:t>
      </w:r>
      <w:bookmarkStart w:id="463" w:name="__UnoMark__1634_4203309847"/>
      <w:bookmarkStart w:id="464" w:name="__UnoMark__8685_2694350732"/>
      <w:bookmarkStart w:id="465" w:name="__UnoMark__1397_2493505514"/>
      <w:bookmarkStart w:id="466" w:name="__UnoMark__3239_2694350732"/>
      <w:bookmarkStart w:id="467" w:name="__UnoMark__1298_2694350732"/>
      <w:bookmarkStart w:id="468" w:name="__UnoMark__2073_4203309847"/>
      <w:bookmarkStart w:id="469" w:name="__UnoMark__8022_2694350732"/>
      <w:bookmarkStart w:id="470" w:name="__UnoMark__2448_1947714979"/>
      <w:bookmarkStart w:id="471" w:name="__UnoMark__1373_2485008295"/>
      <w:bookmarkStart w:id="472" w:name="__UnoMark__7939_2694350732"/>
      <w:bookmarkStart w:id="473" w:name="__UnoMark__9286_2694350732"/>
      <w:bookmarkStart w:id="474" w:name="__UnoMark__7144_2694350732"/>
      <w:bookmarkStart w:id="475" w:name="__UnoMark__1822_1947714979"/>
      <w:bookmarkStart w:id="476" w:name="__UnoMark__1927_1947714979"/>
      <w:bookmarkStart w:id="477" w:name="ZOTERO_BREF_F11yLzBlPDKj"/>
      <w:bookmarkStart w:id="478" w:name="__UnoMark__1225_2493505514"/>
      <w:bookmarkStart w:id="479" w:name="__UnoMark__1322_2493505514"/>
      <w:bookmarkStart w:id="480" w:name="__UnoMark__7546_2694350732"/>
      <w:bookmarkStart w:id="481" w:name="__UnoMark__1446_2485008295"/>
      <w:bookmarkStart w:id="482" w:name="__UnoMark__1400_2694350732"/>
      <w:bookmarkStart w:id="483" w:name="__UnoMark__1481_2694350732"/>
      <w:bookmarkEnd w:id="461"/>
      <w:bookmarkEnd w:id="462"/>
      <w:r>
        <w:rPr>
          <w:szCs w:val="24"/>
        </w:rPr>
        <w:t xml:space="preserve">(Leggett 2010; Birkett </w:t>
      </w:r>
      <w:r>
        <w:rPr>
          <w:i/>
        </w:rPr>
        <w:t>et al.</w:t>
      </w:r>
      <w:r>
        <w:rPr/>
        <w:t xml:space="preserve"> 2012)</w:t>
      </w:r>
      <w:bookmarkStart w:id="484" w:name="__UnoMark__665_2493505514"/>
      <w:bookmarkStart w:id="485" w:name="__UnoMark__677_2493505514"/>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r>
        <w:rPr>
          <w:szCs w:val="24"/>
        </w:rPr>
        <w:t>. However, in both these cases, the wet and dry seasons overlap with the hot and cool seasons, respectively, opening up the possibility that differences in mean temperature between the seasons could contribute to differences in movement. Testing this hypothesis requires both high-resolution position and temperature data at each step of a movement track. Here, we characterise elephant movement in relation to water sources and ambient temperature using data from traditional satellite telemetry, coupled with instantaneous data from temperature loggers (thermochrons) borne by individuals, to test the hypothesis that savanna elephants’ movement is driven by temperature.</w:t>
      </w:r>
    </w:p>
    <w:p>
      <w:pPr>
        <w:pStyle w:val="Heading1"/>
        <w:numPr>
          <w:ilvl w:val="0"/>
          <w:numId w:val="2"/>
        </w:numPr>
        <w:rPr/>
      </w:pPr>
      <w:r>
        <w:rPr/>
        <w:t>Methods</w:t>
      </w:r>
    </w:p>
    <w:p>
      <w:pPr>
        <w:pStyle w:val="Heading2"/>
        <w:numPr>
          <w:ilvl w:val="1"/>
          <w:numId w:val="2"/>
        </w:numPr>
        <w:rPr/>
      </w:pPr>
      <w:r>
        <w:rPr/>
        <w:t>Data collection</w:t>
      </w:r>
    </w:p>
    <w:p>
      <w:pPr>
        <w:pStyle w:val="TextBody"/>
        <w:rPr/>
      </w:pPr>
      <w:r>
        <w:rPr/>
        <w:t>The study was conducted in the predominantly semi-arid savanna landscape of Kruger National Park and adjacent private game reserves (extent: 31.06</w:t>
      </w:r>
      <w:r>
        <w:rPr>
          <w:rFonts w:eastAsia="Calibri"/>
        </w:rPr>
        <w:t>ºE</w:t>
      </w:r>
      <w:r>
        <w:rPr/>
        <w:t xml:space="preserve"> – 32.0</w:t>
      </w:r>
      <w:r>
        <w:rPr>
          <w:rFonts w:eastAsia="Calibri"/>
        </w:rPr>
        <w:t>ºE, 23.9ºS – 25.4ºS)</w:t>
      </w:r>
      <w:r>
        <w:rPr/>
        <w:t xml:space="preserve"> in South Africa, where we have had 14 female African elephants – each from a different herd – fitted with GPS logger-transmitter collars since 2007 (Fig. 1a, 1b). Details of the capture and collaring of these elephants, including an ethics and permissions statement can be found in </w:t>
      </w:r>
      <w:bookmarkStart w:id="486" w:name="__UnoMark__1613_4203309847"/>
      <w:bookmarkStart w:id="487" w:name="__UnoMark__3240_2694350732"/>
      <w:bookmarkStart w:id="488" w:name="__UnoMark__1823_1947714979"/>
      <w:bookmarkStart w:id="489" w:name="__UnoMark__7940_2694350732"/>
      <w:bookmarkStart w:id="490" w:name="__UnoMark__7547_2694350732"/>
      <w:bookmarkStart w:id="491" w:name="__UnoMark__8686_2694350732"/>
      <w:bookmarkStart w:id="492" w:name="__UnoMark__7145_2694350732"/>
      <w:bookmarkStart w:id="493" w:name="__UnoMark__1928_1947714979"/>
      <w:bookmarkStart w:id="494" w:name="__UnoMark__2449_1947714979"/>
      <w:bookmarkStart w:id="495" w:name="__UnoMark__8023_2694350732"/>
      <w:bookmarkStart w:id="496" w:name="__UnoMark__1302_2493505514"/>
      <w:bookmarkStart w:id="497" w:name="__UnoMark__1482_2694350732"/>
      <w:bookmarkStart w:id="498" w:name="__UnoMark__9287_2694350732"/>
      <w:bookmarkStart w:id="499" w:name="__UnoMark__1447_2485008295"/>
      <w:bookmarkStart w:id="500" w:name="__UnoMark__1398_2493505514"/>
      <w:bookmarkStart w:id="501" w:name="__UnoMark__2051_4203309847"/>
      <w:bookmarkStart w:id="502" w:name="__UnoMark__1401_2694350732"/>
      <w:bookmarkStart w:id="503" w:name="ZOTERO_BREF_45hWiwgxPOmm"/>
      <w:bookmarkStart w:id="504" w:name="__UnoMark__1207_2493505514"/>
      <w:bookmarkStart w:id="505" w:name="__UnoMark__1299_2694350732"/>
      <w:bookmarkStart w:id="506" w:name="__UnoMark__1374_2485008295"/>
      <w:bookmarkEnd w:id="504"/>
      <w:r>
        <w:rPr/>
        <w:t xml:space="preserve">Birkett </w:t>
      </w:r>
      <w:r>
        <w:rPr>
          <w:i/>
        </w:rPr>
        <w:t>et al.</w:t>
      </w:r>
      <w:r>
        <w:rPr/>
        <w:t xml:space="preserve"> 2012</w:t>
      </w:r>
      <w:bookmarkStart w:id="507" w:name="__UnoMark__1266_2493505514"/>
      <w:bookmarkStart w:id="508" w:name="__UnoMark__1278_2493505514"/>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5"/>
      <w:bookmarkEnd w:id="506"/>
      <w:bookmarkEnd w:id="507"/>
      <w:bookmarkEnd w:id="508"/>
      <w:r>
        <w:rPr/>
        <w:t xml:space="preserve">. Collars on elephants had transmitters and inbuilt thermochrons that were set to record half-hourly position and temperature data, respectively. For this study, we selected location and temperature data from the 14 tagged elephants between August 2007 and August 2009, which we define as the study period, and during which each elephant was tracked for on average 637 days (range: 436 – 731 per elephant). </w:t>
      </w:r>
    </w:p>
    <w:p>
      <w:pPr>
        <w:pStyle w:val="TextBody"/>
        <w:rPr/>
      </w:pPr>
      <w:r>
        <w:rPr/>
        <w:t xml:space="preserve">We obtained the following landscape-level data: (1) a map (shapefiles) of all rivers, the locations of active park waterholes, and 30m resolution terrain slope from Shuttle Radar Topography Mission V3 data (Farr </w:t>
      </w:r>
      <w:r>
        <w:rPr>
          <w:i/>
        </w:rPr>
        <w:t>et al.</w:t>
      </w:r>
      <w:r>
        <w:rPr/>
        <w:t xml:space="preserve"> 2007); (2) polygon shapefiles of the landscape types </w:t>
      </w:r>
      <w:r>
        <w:rPr/>
        <w:commentReference w:id="2"/>
      </w:r>
      <w:r>
        <w:rPr/>
        <w:t xml:space="preserve"> of Kruger NP as defined by </w:t>
      </w:r>
      <w:commentRangeStart w:id="3"/>
      <w:r>
        <w:rPr/>
        <w:t>Gertenbach 1983</w:t>
      </w:r>
      <w:r>
        <w:rPr/>
      </w:r>
      <w:commentRangeEnd w:id="3"/>
      <w:r>
        <w:commentReference w:id="3"/>
      </w:r>
      <w:r>
        <w:rPr/>
        <w:t xml:space="preserve">; (3) satellite imagery of the study area taken in the low-gain thermal infrared range (Band 6 VCID 1: 10.40 – 12.50 </w:t>
      </w:r>
      <w:r>
        <w:rPr>
          <w:rFonts w:eastAsia="Calibri"/>
        </w:rPr>
        <w:t>μm</w:t>
      </w:r>
      <w:r>
        <w:rPr/>
        <w:t>) by the Enhanced Thematic Mapper + device aboard LANDSAT-7 over the study period, which we converted to degree Celsius temperature da</w:t>
      </w:r>
      <w:bookmarkStart w:id="509" w:name="__UnoMark__1616_4203309847"/>
      <w:bookmarkEnd w:id="509"/>
      <w:r>
        <w:rPr/>
        <w:t xml:space="preserve">ta (Chander </w:t>
      </w:r>
      <w:r>
        <w:rPr>
          <w:i/>
        </w:rPr>
        <w:t>et al.</w:t>
      </w:r>
      <w:r>
        <w:rPr/>
        <w:t xml:space="preserve"> 20</w:t>
      </w:r>
      <w:bookmarkStart w:id="510" w:name="__UnoMark__1735_4203309847"/>
      <w:bookmarkStart w:id="511" w:name="__UnoMark__1824_1947714979"/>
      <w:bookmarkStart w:id="512" w:name="__UnoMark__2053_4203309847"/>
      <w:bookmarkStart w:id="513" w:name="__UnoMark__1723_4203309847"/>
      <w:bookmarkStart w:id="514" w:name="__UnoMark__2450_1947714979"/>
      <w:bookmarkStart w:id="515" w:name="__UnoMark__1929_1947714979"/>
      <w:bookmarkStart w:id="516" w:name="ZOTERO_BREF_IIq7ysnX6cOB"/>
      <w:bookmarkEnd w:id="510"/>
      <w:bookmarkEnd w:id="511"/>
      <w:bookmarkEnd w:id="512"/>
      <w:bookmarkEnd w:id="513"/>
      <w:bookmarkEnd w:id="514"/>
      <w:bookmarkEnd w:id="515"/>
      <w:bookmarkEnd w:id="516"/>
      <w:r>
        <w:rPr/>
        <w:t>09).</w:t>
      </w:r>
    </w:p>
    <w:p>
      <w:pPr>
        <w:pStyle w:val="TextBody"/>
        <w:rPr/>
      </w:pPr>
      <w:r>
        <w:rPr/>
        <w:t xml:space="preserve">We also obtained </w:t>
      </w:r>
      <w:bookmarkStart w:id="517" w:name="move50948303511"/>
      <w:bookmarkEnd w:id="517"/>
      <w:r>
        <w:rPr/>
        <w:t>ambient temperature data from the weather station tower at Kruger headquarters at Skukuza (24.98°S, 31.5°E) over the study period (Fig. 1b).</w:t>
      </w:r>
    </w:p>
    <w:p>
      <w:pPr>
        <w:pStyle w:val="TextBody"/>
        <w:rPr/>
      </w:pPr>
      <w:r>
        <w:rPr/>
      </w:r>
    </w:p>
    <w:p>
      <w:pPr>
        <w:pStyle w:val="TextBody"/>
        <w:rPr/>
      </w:pPr>
      <w:r>
        <w:rPr/>
      </w:r>
    </w:p>
    <w:p>
      <w:pPr>
        <w:pStyle w:val="Heading2"/>
        <w:numPr>
          <w:ilvl w:val="1"/>
          <w:numId w:val="2"/>
        </w:numPr>
        <w:rPr/>
      </w:pPr>
      <w:r>
        <w:rPr/>
        <w:t>Variation in temperature across the landscape</w:t>
      </w:r>
    </w:p>
    <w:p>
      <w:pPr>
        <w:pStyle w:val="TextBody"/>
        <w:rPr/>
      </w:pPr>
      <w:r>
        <w:rPr/>
        <w:t xml:space="preserve">We first sought to understand variation in ambient temperatures as a function of the landscape types found over the study </w:t>
      </w:r>
      <w:bookmarkStart w:id="518" w:name="ZOTERO_BREF_CaBiXNNMhm7s"/>
      <w:bookmarkStart w:id="519" w:name="__UnoMark__1932_1947714979"/>
      <w:bookmarkStart w:id="520" w:name="__UnoMark__1804_1947714979"/>
      <w:bookmarkStart w:id="521" w:name="__UnoMark__2453_1947714979"/>
      <w:r>
        <w:rPr/>
        <w:t>area (Gertenbach 1983)</w:t>
      </w:r>
      <w:bookmarkStart w:id="522" w:name="__UnoMark__1902_1947714979"/>
      <w:bookmarkEnd w:id="518"/>
      <w:bookmarkEnd w:id="519"/>
      <w:bookmarkEnd w:id="520"/>
      <w:bookmarkEnd w:id="521"/>
      <w:bookmarkEnd w:id="522"/>
      <w:r>
        <w:rPr/>
        <w:t xml:space="preserve">. We mapped the mean temperature of Kruger NP logged by LANDSAT-7 over the study period (see Fig. 11b), and created boxplots of the temperature in each of 18 landscape types (see Fig. 12 </w:t>
      </w:r>
      <w:r>
        <w:rPr>
          <w:i/>
          <w:iCs/>
        </w:rPr>
        <w:t>LANDSAT-7 temp.</w:t>
      </w:r>
      <w:r>
        <w:rPr/>
        <w:t>). Since LANDSAT-7 (and most other reflectance-based remote-sensors) makes passes only over the sunlit side of the earth, the reported temperatures are only from the daytime. Hence, this temperature map represent the diurnal thermal landscape of Kruger NP (Fig. 11b).</w:t>
      </w:r>
    </w:p>
    <w:p>
      <w:pPr>
        <w:pStyle w:val="TextBody"/>
        <w:rPr/>
      </w:pPr>
      <w:r>
        <w:rPr/>
        <w:t xml:space="preserve">Further, we mapped the thermal landscape of the park as experienced by elephants, using an inverse distance interpolation (IDW) of the temperatures reported by elephant collar thermochrons (Fig. 11c). Similar to the LANDSAT-7 data, we created boxplots of the thermochron temperatures in each landscape type (see Fig. 12 </w:t>
      </w:r>
      <w:r>
        <w:rPr>
          <w:i/>
          <w:iCs/>
        </w:rPr>
        <w:t>Elephant temp.</w:t>
      </w:r>
      <w:r>
        <w:rPr/>
        <w:t xml:space="preserve">). </w:t>
      </w:r>
      <w:commentRangeStart w:id="4"/>
      <w:r>
        <w:rPr/>
        <w:t>As elephant thermochrons are active both during the day and night, the interpolated map (Fig. 11c) represents the preferred spatial positions of elephants at recorded thermochron temperatures.</w:t>
      </w:r>
      <w:commentRangeEnd w:id="4"/>
      <w:r>
        <w:commentReference w:id="4"/>
      </w:r>
      <w:r>
        <w:rPr/>
      </w:r>
    </w:p>
    <w:p>
      <w:pPr>
        <w:pStyle w:val="TextBody"/>
        <w:rPr/>
      </w:pPr>
      <w:commentRangeStart w:id="5"/>
      <w:r>
        <w:rPr/>
        <w:t xml:space="preserve">Finally, we ran a generalised linear mixed model (GLMM, see Tab. 1) to test whether thermochron temperature was well predicted by LANDSAT-7 temperature, the landscape type, the hour of day, and season. We accounted for consistent individual variation between elephants by using elephant identity as a random effect. Since LANDSAT-7 data are restricted to the daytime, we restricted our analyses to thermochron data collected between 0600 and 1800 hours (6AM </w:t>
      </w:r>
      <w:r>
        <w:rPr>
          <w:rFonts w:eastAsia="Calibri" w:cs=""/>
          <w:color w:val="00000A"/>
          <w:kern w:val="0"/>
          <w:sz w:val="24"/>
          <w:szCs w:val="22"/>
          <w:lang w:val="en-US" w:eastAsia="en-US" w:bidi="ar-SA"/>
        </w:rPr>
        <w:t>–</w:t>
      </w:r>
      <w:r>
        <w:rPr/>
        <w:t xml:space="preserve"> 6PM) each day.</w:t>
      </w:r>
      <w:commentRangeEnd w:id="5"/>
      <w:r>
        <w:commentReference w:id="5"/>
      </w:r>
      <w:r>
        <w:rPr/>
      </w:r>
    </w:p>
    <w:p>
      <w:pPr>
        <w:pStyle w:val="Heading2"/>
        <w:numPr>
          <w:ilvl w:val="1"/>
          <w:numId w:val="2"/>
        </w:numPr>
        <w:rPr/>
      </w:pPr>
      <w:r>
        <w:rPr/>
        <w:t>Thermochrons as accurate measures of ambient temperature</w:t>
      </w:r>
    </w:p>
    <w:p>
      <w:pPr>
        <w:pStyle w:val="TextBody"/>
        <w:rPr/>
      </w:pPr>
      <w:r>
        <w:rPr/>
        <w:t xml:space="preserve">First, we tested the correlation of thermochron data with ambient temperatures from the Skukuza weather tower. For this, we used a subset of elephant positions (n = 4,971, 0.02% of total) within a 10km radius of the station (see Fig. 2c), computed </w:t>
      </w:r>
      <w:commentRangeStart w:id="6"/>
      <w:r>
        <w:rPr/>
        <w:t xml:space="preserve">mean temperature </w:t>
      </w:r>
      <w:r>
        <w:rPr/>
      </w:r>
      <w:commentRangeEnd w:id="6"/>
      <w:r>
        <w:commentReference w:id="6"/>
      </w:r>
      <w:r>
        <w:rPr/>
        <w:commentReference w:id="7"/>
      </w:r>
      <w:r>
        <w:rPr/>
        <w:t>at each hour across individuals (hereon, thermochron temperature), matched these pooled data to hourly mean temperatures recorded at the station tower (tower temperature), and tested the correlation of elephant and ambient temperature separately in the hot-wet and cool-dry seaso</w:t>
      </w:r>
      <w:bookmarkStart w:id="523" w:name="__UnoMark__1379_2493505514"/>
      <w:bookmarkEnd w:id="523"/>
      <w:r>
        <w:rPr/>
        <w:t xml:space="preserve">ns as defined in </w:t>
      </w:r>
      <w:commentRangeStart w:id="8"/>
      <w:r>
        <w:rPr/>
        <w:t xml:space="preserve">Birkett </w:t>
      </w:r>
      <w:r>
        <w:rPr>
          <w:i/>
        </w:rPr>
        <w:t>et al.</w:t>
      </w:r>
      <w:r>
        <w:rPr/>
        <w:t xml:space="preserve"> 2</w:t>
      </w:r>
      <w:bookmarkStart w:id="524" w:name="__UnoMark__1635_4203309847"/>
      <w:bookmarkStart w:id="525" w:name="__UnoMark__7147_2694350732"/>
      <w:bookmarkStart w:id="526" w:name="__UnoMark__3242_2694350732"/>
      <w:bookmarkStart w:id="527" w:name="__UnoMark__7549_2694350732"/>
      <w:bookmarkStart w:id="528" w:name="__UnoMark__2454_1947714979"/>
      <w:bookmarkStart w:id="529" w:name="ZOTERO_BREF_AR4hapjT0ubC"/>
      <w:bookmarkStart w:id="530" w:name="__UnoMark__1456_2493505514"/>
      <w:bookmarkStart w:id="531" w:name="__UnoMark__1449_2485008295"/>
      <w:bookmarkStart w:id="532" w:name="__UnoMark__1376_2485008295"/>
      <w:bookmarkStart w:id="533" w:name="__UnoMark__1301_2694350732"/>
      <w:bookmarkStart w:id="534" w:name="__UnoMark__1827_1947714979"/>
      <w:bookmarkStart w:id="535" w:name="__UnoMark__1403_2694350732"/>
      <w:bookmarkStart w:id="536" w:name="__UnoMark__8025_2694350732"/>
      <w:bookmarkStart w:id="537" w:name="__UnoMark__9289_2694350732"/>
      <w:bookmarkStart w:id="538" w:name="__UnoMark__8688_2694350732"/>
      <w:bookmarkStart w:id="539" w:name="__UnoMark__1484_2694350732"/>
      <w:bookmarkStart w:id="540" w:name="__UnoMark__7942_2694350732"/>
      <w:bookmarkStart w:id="541" w:name="__UnoMark__1933_1947714979"/>
      <w:bookmarkStart w:id="542" w:name="__UnoMark__1444_2493505514"/>
      <w:bookmarkStart w:id="543" w:name="__UnoMark__2074_4203309847"/>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r>
        <w:rPr/>
        <w:t>012</w:t>
      </w:r>
      <w:r>
        <w:rPr/>
      </w:r>
      <w:commentRangeEnd w:id="8"/>
      <w:r>
        <w:commentReference w:id="8"/>
      </w:r>
      <w:r>
        <w:rPr/>
        <w:t>.</w:t>
      </w:r>
    </w:p>
    <w:p>
      <w:pPr>
        <w:pStyle w:val="Heading2"/>
        <w:numPr>
          <w:ilvl w:val="1"/>
          <w:numId w:val="2"/>
        </w:numPr>
        <w:rPr/>
      </w:pPr>
      <w:r>
        <w:rPr/>
        <w:t>Movement strategies between water points</w:t>
      </w:r>
    </w:p>
    <w:p>
      <w:pPr>
        <w:pStyle w:val="TextBody"/>
        <w:rPr/>
      </w:pPr>
      <w:r>
        <w:rPr/>
        <w:t xml:space="preserve">To examine elephant movement in relation to water sources, we divided each individual’s track into a set of segments between successive visits to water points, which we defined as positions within 500m of a water source. </w:t>
      </w:r>
      <w:commentRangeStart w:id="9"/>
      <w:r>
        <w:rPr/>
        <w:t>We chose this generous buffer distance so as to capture visits to water that occurred between GPS position fixes, and which thus went unrecorded (</w:t>
      </w:r>
      <w:r>
        <w:rPr/>
      </w:r>
      <w:commentRangeEnd w:id="9"/>
      <w:r>
        <w:commentReference w:id="9"/>
      </w:r>
      <w:r>
        <w:rPr/>
        <w:commentReference w:id="10"/>
      </w:r>
      <w:r>
        <w:rPr/>
        <w:t xml:space="preserve">see Fig. 1c). Each segment thus began and ended within 500m of a water source. The last point </w:t>
      </w:r>
      <w:r>
        <w:rPr>
          <w:i/>
          <w:iCs/>
        </w:rPr>
        <w:t>pt</w:t>
      </w:r>
      <w:r>
        <w:rPr>
          <w:i/>
          <w:iCs/>
          <w:sz w:val="40"/>
          <w:szCs w:val="40"/>
          <w:vertAlign w:val="subscript"/>
        </w:rPr>
        <w:t>nij</w:t>
      </w:r>
      <w:r>
        <w:rPr>
          <w:i/>
          <w:iCs/>
          <w:sz w:val="44"/>
          <w:szCs w:val="44"/>
          <w:vertAlign w:val="subscript"/>
        </w:rPr>
        <w:t xml:space="preserve"> </w:t>
      </w:r>
      <w:r>
        <w:rPr/>
        <w:t xml:space="preserve">of each segment was immediately followed by the first point of the next segment </w:t>
      </w:r>
      <w:r>
        <w:rPr>
          <w:i/>
          <w:iCs/>
        </w:rPr>
        <w:t>pt</w:t>
      </w:r>
      <w:r>
        <w:rPr>
          <w:i/>
          <w:iCs/>
          <w:sz w:val="40"/>
          <w:szCs w:val="40"/>
          <w:vertAlign w:val="subscript"/>
        </w:rPr>
        <w:t>0ij</w:t>
      </w:r>
      <w:r>
        <w:rPr/>
        <w:t xml:space="preserve">, with </w:t>
      </w:r>
      <w:r>
        <w:rPr>
          <w:i/>
          <w:iCs/>
        </w:rPr>
        <w:t>n-1</w:t>
      </w:r>
      <w:r>
        <w:rPr/>
        <w:t xml:space="preserve"> points between the beginning and end of each segment </w:t>
      </w:r>
      <w:r>
        <w:rPr>
          <w:i/>
          <w:iCs/>
        </w:rPr>
        <w:t>j</w:t>
      </w:r>
      <w:r>
        <w:rPr/>
        <w:t xml:space="preserve"> of each elephant </w:t>
      </w:r>
      <w:r>
        <w:rPr>
          <w:i/>
          <w:iCs/>
        </w:rPr>
        <w:t>i</w:t>
      </w:r>
      <w:r>
        <w:rPr/>
        <w:t>.</w:t>
      </w:r>
    </w:p>
    <w:p>
      <w:pPr>
        <w:pStyle w:val="TextBody"/>
        <w:rPr/>
      </w:pPr>
      <w:r>
        <w:rPr/>
        <w:t>For each of these segments, we identified the first (</w:t>
      </w:r>
      <w:r>
        <w:rPr>
          <w:i/>
          <w:iCs/>
        </w:rPr>
        <w:t>pt</w:t>
      </w:r>
      <w:r>
        <w:rPr>
          <w:i/>
          <w:iCs/>
          <w:sz w:val="40"/>
          <w:szCs w:val="40"/>
          <w:vertAlign w:val="subscript"/>
        </w:rPr>
        <w:t>0ij</w:t>
      </w:r>
      <w:r>
        <w:rPr/>
        <w:t>) and last (</w:t>
      </w:r>
      <w:r>
        <w:rPr>
          <w:i/>
          <w:iCs/>
        </w:rPr>
        <w:t>pt</w:t>
      </w:r>
      <w:r>
        <w:rPr>
          <w:i/>
          <w:iCs/>
          <w:sz w:val="40"/>
          <w:szCs w:val="40"/>
          <w:vertAlign w:val="subscript"/>
        </w:rPr>
        <w:t>nij</w:t>
      </w:r>
      <w:r>
        <w:rPr/>
        <w:t xml:space="preserve">) points, and calculated the linear distance between the two. Further, we computedthe actual distance moved along the segment as the sum of the steplengths, </w:t>
      </w:r>
      <w:r>
        <w:rPr>
          <w:rFonts w:eastAsia="Calibri" w:cs=""/>
          <w:color w:val="00000A"/>
          <w:kern w:val="0"/>
          <w:sz w:val="24"/>
          <w:szCs w:val="22"/>
          <w:lang w:val="en-US" w:eastAsia="en-US" w:bidi="ar-SA"/>
        </w:rPr>
        <w:t>i.e.</w:t>
      </w:r>
      <w:r>
        <w:rPr/>
        <w:t>, distances between each successive point (</w:t>
      </w:r>
      <w:r>
        <w:rPr>
          <w:i/>
          <w:iCs/>
        </w:rPr>
        <w:t>pt</w:t>
      </w:r>
      <w:r>
        <w:rPr>
          <w:i/>
          <w:iCs/>
          <w:sz w:val="40"/>
          <w:szCs w:val="40"/>
          <w:vertAlign w:val="subscript"/>
        </w:rPr>
        <w:t>xij</w:t>
      </w:r>
      <w:r>
        <w:rPr>
          <w:i/>
          <w:iCs/>
          <w:sz w:val="40"/>
          <w:szCs w:val="40"/>
        </w:rPr>
        <w:t xml:space="preserve"> </w:t>
      </w:r>
      <w:r>
        <w:rPr/>
        <w:t>to</w:t>
      </w:r>
      <w:r>
        <w:rPr>
          <w:i/>
          <w:iCs/>
        </w:rPr>
        <w:t xml:space="preserve"> pt</w:t>
      </w:r>
      <w:r>
        <w:rPr>
          <w:i/>
          <w:iCs/>
          <w:sz w:val="40"/>
          <w:szCs w:val="40"/>
          <w:vertAlign w:val="subscript"/>
        </w:rPr>
        <w:t>xij+1</w:t>
      </w:r>
      <w:r>
        <w:rPr/>
        <w:t>), and the distance of each discrete position (</w:t>
      </w:r>
      <w:r>
        <w:rPr>
          <w:i/>
          <w:iCs/>
        </w:rPr>
        <w:t>pt</w:t>
      </w:r>
      <w:r>
        <w:rPr>
          <w:i/>
          <w:iCs/>
          <w:sz w:val="40"/>
          <w:szCs w:val="40"/>
          <w:vertAlign w:val="subscript"/>
        </w:rPr>
        <w:t>xij</w:t>
      </w:r>
      <w:r>
        <w:rPr/>
        <w:t>) from the nearest water source. Additionally, we obtained thermochron temperature (</w:t>
      </w:r>
      <w:r>
        <w:rPr>
          <w:i/>
          <w:iCs/>
        </w:rPr>
        <w:t>t</w:t>
      </w:r>
      <w:r>
        <w:rPr>
          <w:i/>
          <w:iCs/>
          <w:sz w:val="40"/>
          <w:szCs w:val="40"/>
          <w:vertAlign w:val="subscript"/>
        </w:rPr>
        <w:t>xij</w:t>
      </w:r>
      <w:r>
        <w:rPr/>
        <w:t xml:space="preserve">) at each discrete position along the segment, and the </w:t>
      </w:r>
      <w:commentRangeStart w:id="11"/>
      <w:r>
        <w:rPr/>
        <w:t xml:space="preserve">steplength </w:t>
      </w:r>
      <w:r>
        <w:rPr/>
      </w:r>
      <w:commentRangeEnd w:id="11"/>
      <w:r>
        <w:commentReference w:id="11"/>
      </w:r>
      <w:r>
        <w:rPr/>
        <w:commentReference w:id="12"/>
      </w:r>
      <w:r>
        <w:rPr/>
        <w:t>(</w:t>
      </w:r>
      <w:r>
        <w:rPr>
          <w:i/>
          <w:iCs/>
        </w:rPr>
        <w:t>v</w:t>
      </w:r>
      <w:r>
        <w:rPr>
          <w:i/>
          <w:iCs/>
          <w:sz w:val="40"/>
          <w:szCs w:val="40"/>
          <w:vertAlign w:val="subscript"/>
        </w:rPr>
        <w:t>xij</w:t>
      </w:r>
      <w:r>
        <w:rPr/>
        <w:t xml:space="preserve">) at each point. </w:t>
      </w:r>
    </w:p>
    <w:p>
      <w:pPr>
        <w:pStyle w:val="TextBody"/>
        <w:rPr/>
      </w:pPr>
      <w:r>
        <w:rPr/>
        <w:t>We calculated the time difference between the two ends of a segment, and since each segment began and ended at water, this represented the interval between visits to water. To account for the cyclicity in ambient temperatures expected due to the diurnal cycle, we restricted further characterisation to track segments with a duration of 12 – 24 hours.</w:t>
      </w:r>
    </w:p>
    <w:p>
      <w:pPr>
        <w:pStyle w:val="Heading2"/>
        <w:numPr>
          <w:ilvl w:val="1"/>
          <w:numId w:val="2"/>
        </w:numPr>
        <w:rPr/>
      </w:pPr>
      <w:r>
        <w:rPr/>
        <w:t>Movement speed as a function of the environment</w:t>
      </w:r>
    </w:p>
    <w:p>
      <w:pPr>
        <w:pStyle w:val="TextBody"/>
        <w:rPr/>
      </w:pPr>
      <w:r>
        <w:rPr/>
        <w:t>To test whether temperature was a significant predictor of elephant speed, we ran a generalised additive mixed effects model (GAMM) using the entire data. The GAMM also included season</w:t>
      </w:r>
      <w:bookmarkStart w:id="544" w:name="__UnoMark__1636_4203309847"/>
      <w:bookmarkStart w:id="545" w:name="__UnoMark__7943_2694350732"/>
      <w:bookmarkStart w:id="546" w:name="__UnoMark__1404_2694350732"/>
      <w:bookmarkStart w:id="547" w:name="__UnoMark__1828_1947714979"/>
      <w:bookmarkStart w:id="548" w:name="__UnoMark__8026_2694350732"/>
      <w:bookmarkStart w:id="549" w:name="__UnoMark__1905_1947714979"/>
      <w:bookmarkStart w:id="550" w:name="__UnoMark__7550_2694350732"/>
      <w:bookmarkStart w:id="551" w:name="ZOTERO_BREF_5W5GWGM7BGxz"/>
      <w:bookmarkStart w:id="552" w:name="__UnoMark__2455_1947714979"/>
      <w:bookmarkStart w:id="553" w:name="__UnoMark__1485_2694350732"/>
      <w:bookmarkStart w:id="554" w:name="__UnoMark__8689_2694350732"/>
      <w:bookmarkStart w:id="555" w:name="__UnoMark__3217_2694350732"/>
      <w:bookmarkStart w:id="556" w:name="__UnoMark__1302_2694350732"/>
      <w:bookmarkStart w:id="557" w:name="__UnoMark__9290_2694350732"/>
      <w:bookmarkStart w:id="558" w:name="__UnoMark__2075_4203309847"/>
      <w:bookmarkStart w:id="559" w:name="__UnoMark__7148_2694350732"/>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r>
        <w:rPr/>
        <w:t xml:space="preserve">, terrain slope, and the density of woody vegetation (see </w:t>
      </w:r>
      <w:bookmarkStart w:id="560" w:name="__UnoMark__1303_2694350732"/>
      <w:bookmarkStart w:id="561" w:name="__UnoMark__1907_1947714979"/>
      <w:bookmarkStart w:id="562" w:name="__UnoMark__1486_2694350732"/>
      <w:bookmarkStart w:id="563" w:name="__UnoMark__2076_4203309847"/>
      <w:bookmarkStart w:id="564" w:name="__UnoMark__2456_1947714979"/>
      <w:bookmarkStart w:id="565" w:name="__UnoMark__9291_2694350732"/>
      <w:bookmarkStart w:id="566" w:name="__UnoMark__8027_2694350732"/>
      <w:bookmarkStart w:id="567" w:name="ZOTERO_BREF_Bxo39onmZHaE"/>
      <w:bookmarkStart w:id="568" w:name="__UnoMark__7944_2694350732"/>
      <w:bookmarkStart w:id="569" w:name="__UnoMark__1405_2694350732"/>
      <w:bookmarkStart w:id="570" w:name="__UnoMark__7551_2694350732"/>
      <w:bookmarkStart w:id="571" w:name="__UnoMark__7149_2694350732"/>
      <w:bookmarkStart w:id="572" w:name="__UnoMark__3219_2694350732"/>
      <w:bookmarkStart w:id="573" w:name="__UnoMark__1637_4203309847"/>
      <w:bookmarkStart w:id="574" w:name="__UnoMark__1829_1947714979"/>
      <w:bookmarkStart w:id="575" w:name="__UnoMark__8690_2694350732"/>
      <w:r>
        <w:rPr/>
        <w:t xml:space="preserve">Bucini </w:t>
      </w:r>
      <w:r>
        <w:rPr>
          <w:i/>
        </w:rPr>
        <w:t>et al.</w:t>
      </w:r>
      <w:r>
        <w:rPr/>
        <w:t xml:space="preserve"> 2010</w:t>
      </w:r>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r>
        <w:rPr/>
        <w:t xml:space="preserve">) as fixed effects, and individual identity as a random effect (see Tab. 1). </w:t>
      </w:r>
    </w:p>
    <w:p>
      <w:pPr>
        <w:pStyle w:val="TextBody"/>
        <w:rPr/>
      </w:pPr>
      <w:r>
        <w:rPr/>
        <w:t xml:space="preserve">We acquired and handled the SRTM and LANDSAT-7 data using Google Earth Engine </w:t>
      </w:r>
      <w:bookmarkStart w:id="576" w:name="__UnoMark__8028_2694350732"/>
      <w:bookmarkStart w:id="577" w:name="__UnoMark__7945_2694350732"/>
      <w:bookmarkStart w:id="578" w:name="__UnoMark__1830_1947714979"/>
      <w:bookmarkStart w:id="579" w:name="__UnoMark__2077_4203309847"/>
      <w:bookmarkStart w:id="580" w:name="__UnoMark__7552_2694350732"/>
      <w:bookmarkStart w:id="581" w:name="__UnoMark__1908_1947714979"/>
      <w:bookmarkStart w:id="582" w:name="ZOTERO_BREF_p7rddx3H7I79"/>
      <w:bookmarkStart w:id="583" w:name="__UnoMark__1638_4203309847"/>
      <w:bookmarkStart w:id="584" w:name="__UnoMark__1463_2694350732"/>
      <w:bookmarkStart w:id="585" w:name="__UnoMark__2457_1947714979"/>
      <w:bookmarkStart w:id="586" w:name="__UnoMark__9292_2694350732"/>
      <w:bookmarkStart w:id="587" w:name="__UnoMark__3220_2694350732"/>
      <w:bookmarkStart w:id="588" w:name="__UnoMark__7150_2694350732"/>
      <w:bookmarkStart w:id="589" w:name="__UnoMark__8691_2694350732"/>
      <w:bookmarkEnd w:id="584"/>
      <w:r>
        <w:rPr/>
        <w:t xml:space="preserve">(Gorelick </w:t>
      </w:r>
      <w:r>
        <w:rPr>
          <w:i/>
        </w:rPr>
        <w:t>et al.</w:t>
      </w:r>
      <w:r>
        <w:rPr/>
        <w:t xml:space="preserve"> 2017)</w:t>
      </w:r>
      <w:bookmarkStart w:id="590" w:name="__UnoMark__1543_2694350732"/>
      <w:bookmarkStart w:id="591" w:name="__UnoMark__1555_2694350732"/>
      <w:bookmarkEnd w:id="576"/>
      <w:bookmarkEnd w:id="577"/>
      <w:bookmarkEnd w:id="578"/>
      <w:bookmarkEnd w:id="579"/>
      <w:bookmarkEnd w:id="580"/>
      <w:bookmarkEnd w:id="581"/>
      <w:bookmarkEnd w:id="582"/>
      <w:bookmarkEnd w:id="583"/>
      <w:bookmarkEnd w:id="585"/>
      <w:bookmarkEnd w:id="586"/>
      <w:bookmarkEnd w:id="587"/>
      <w:bookmarkEnd w:id="588"/>
      <w:bookmarkEnd w:id="589"/>
      <w:bookmarkEnd w:id="590"/>
      <w:bookmarkEnd w:id="591"/>
      <w:r>
        <w:rPr/>
        <w:t xml:space="preserve">, and used the R statistical environment </w:t>
      </w:r>
      <w:bookmarkStart w:id="592" w:name="__UnoMark__8029_2694350732"/>
      <w:bookmarkStart w:id="593" w:name="__UnoMark__1831_1947714979"/>
      <w:bookmarkStart w:id="594" w:name="__UnoMark__9293_2694350732"/>
      <w:bookmarkStart w:id="595" w:name="__UnoMark__1380_2694350732"/>
      <w:bookmarkStart w:id="596" w:name="__UnoMark__2078_4203309847"/>
      <w:bookmarkStart w:id="597" w:name="__UnoMark__1487_2694350732"/>
      <w:bookmarkStart w:id="598" w:name="__UnoMark__8692_2694350732"/>
      <w:bookmarkStart w:id="599" w:name="__UnoMark__1639_4203309847"/>
      <w:bookmarkStart w:id="600" w:name="__UnoMark__3221_2694350732"/>
      <w:bookmarkStart w:id="601" w:name="__UnoMark__1909_1947714979"/>
      <w:bookmarkStart w:id="602" w:name="__UnoMark__7151_2694350732"/>
      <w:bookmarkStart w:id="603" w:name="__UnoMark__7946_2694350732"/>
      <w:bookmarkStart w:id="604" w:name="__UnoMark__1278_2694350732"/>
      <w:bookmarkStart w:id="605" w:name="__UnoMark__7553_2694350732"/>
      <w:bookmarkStart w:id="606" w:name="__UnoMark__2458_1947714979"/>
      <w:bookmarkStart w:id="607" w:name="ZOTERO_BREF_i5axNbfOn8tS"/>
      <w:r>
        <w:rPr/>
        <w:t>(R Core Team 2017)</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r>
        <w:rPr/>
        <w:t xml:space="preserve"> for all analyses, and specifically the </w:t>
      </w:r>
      <w:r>
        <w:rPr>
          <w:i/>
          <w:iCs/>
        </w:rPr>
        <w:t>lme4</w:t>
      </w:r>
      <w:r>
        <w:rPr/>
        <w:t xml:space="preserve">, </w:t>
      </w:r>
      <w:r>
        <w:rPr>
          <w:i/>
          <w:iCs/>
        </w:rPr>
        <w:t xml:space="preserve">mgcv, </w:t>
      </w:r>
      <w:r>
        <w:rPr/>
        <w:t xml:space="preserve">and </w:t>
      </w:r>
      <w:r>
        <w:rPr>
          <w:i/>
          <w:iCs/>
        </w:rPr>
        <w:t>move</w:t>
      </w:r>
      <w:r>
        <w:rPr/>
        <w:t xml:space="preserve"> packages to implement the GLMM, GAMMs, and general movement data handling respectively </w:t>
      </w:r>
      <w:bookmarkStart w:id="608" w:name="ZOTERO_BREF_FjpmnnOsfax6"/>
      <w:bookmarkStart w:id="609" w:name="__UnoMark__1906_1947714979"/>
      <w:bookmarkStart w:id="610" w:name="__UnoMark__8030_2694350732"/>
      <w:bookmarkStart w:id="611" w:name="__UnoMark__1382_2694350732"/>
      <w:bookmarkStart w:id="612" w:name="__UnoMark__1832_1947714979"/>
      <w:bookmarkStart w:id="613" w:name="__UnoMark__7554_2694350732"/>
      <w:bookmarkStart w:id="614" w:name="__UnoMark__2079_4203309847"/>
      <w:bookmarkStart w:id="615" w:name="__UnoMark__2459_1947714979"/>
      <w:bookmarkStart w:id="616" w:name="__UnoMark__1640_4203309847"/>
      <w:bookmarkStart w:id="617" w:name="__UnoMark__3218_2694350732"/>
      <w:bookmarkStart w:id="618" w:name="__UnoMark__7152_2694350732"/>
      <w:bookmarkStart w:id="619" w:name="__UnoMark__1488_2694350732"/>
      <w:bookmarkStart w:id="620" w:name="__UnoMark__8693_2694350732"/>
      <w:bookmarkStart w:id="621" w:name="__UnoMark__9294_2694350732"/>
      <w:bookmarkStart w:id="622" w:name="__UnoMark__7947_2694350732"/>
      <w:bookmarkEnd w:id="609"/>
      <w:bookmarkEnd w:id="610"/>
      <w:bookmarkEnd w:id="611"/>
      <w:bookmarkEnd w:id="612"/>
      <w:bookmarkEnd w:id="613"/>
      <w:bookmarkEnd w:id="614"/>
      <w:bookmarkEnd w:id="616"/>
      <w:bookmarkEnd w:id="617"/>
      <w:bookmarkEnd w:id="618"/>
      <w:bookmarkEnd w:id="619"/>
      <w:bookmarkEnd w:id="620"/>
      <w:bookmarkEnd w:id="621"/>
      <w:bookmarkEnd w:id="622"/>
      <w:r>
        <w:rPr/>
        <w:t xml:space="preserve">(Wood 2013; Bates </w:t>
      </w:r>
      <w:r>
        <w:rPr>
          <w:i/>
        </w:rPr>
        <w:t>et al.</w:t>
      </w:r>
      <w:r>
        <w:rPr/>
        <w:t xml:space="preserve"> 2015; Kranstauber and Smolla 2016; Bracis 2017)</w:t>
      </w:r>
      <w:bookmarkStart w:id="623" w:name="__UnoMark__2000_1947714979"/>
      <w:bookmarkStart w:id="624" w:name="__UnoMark__3300_2694350732"/>
      <w:bookmarkStart w:id="625" w:name="__UnoMark__2012_1947714979"/>
      <w:bookmarkEnd w:id="608"/>
      <w:bookmarkEnd w:id="615"/>
      <w:bookmarkEnd w:id="623"/>
      <w:bookmarkEnd w:id="624"/>
      <w:bookmarkEnd w:id="625"/>
      <w:r>
        <w:rPr/>
        <w:t>.</w:t>
      </w:r>
    </w:p>
    <w:p>
      <w:pPr>
        <w:pStyle w:val="TextBody"/>
        <w:rPr/>
      </w:pPr>
      <w:r>
        <w:rPr/>
      </w:r>
    </w:p>
    <w:p>
      <w:pPr>
        <w:pStyle w:val="Heading1"/>
        <w:numPr>
          <w:ilvl w:val="0"/>
          <w:numId w:val="2"/>
        </w:numPr>
        <w:rPr/>
      </w:pPr>
      <w:r>
        <w:rPr/>
        <w:t>Results</w:t>
      </w:r>
    </w:p>
    <w:p>
      <w:pPr>
        <w:pStyle w:val="Heading2"/>
        <w:numPr>
          <w:ilvl w:val="1"/>
          <w:numId w:val="2"/>
        </w:numPr>
        <w:rPr/>
      </w:pPr>
      <w:r>
        <w:rPr/>
        <w:t>Elephant tracking</w:t>
      </w:r>
    </w:p>
    <w:p>
      <w:pPr>
        <w:pStyle w:val="TextBody"/>
        <w:rPr/>
      </w:pPr>
      <w:r>
        <w:rPr/>
        <w:t>We obtained 283,737 total positions from 14 elephants, which we converted to movement tracks (Fig 1b). Elephants ranged on average 4005 km (range: 1854 km – 7074 km) across southern Kruger National Park over the tracking period, covering on average 7.2 km per day (range: 5 km – 9.9 km) at a mean speed of 398 m/hr (range: 304 m/hr – 470 m/hr). Individual positions were within 500m of water a mean 12% (range: 6% – 21%) and 11% (range: 3% – 17%) of the time in the cool-dry and hot-wet seasons respectively.</w:t>
      </w:r>
    </w:p>
    <w:p>
      <w:pPr>
        <w:pStyle w:val="Heading2"/>
        <w:numPr>
          <w:ilvl w:val="1"/>
          <w:numId w:val="2"/>
        </w:numPr>
        <w:rPr/>
      </w:pPr>
      <w:r>
        <w:rPr/>
        <w:t>Landscape effects on temperature</w:t>
      </w:r>
    </w:p>
    <w:p>
      <w:pPr>
        <w:pStyle w:val="TextBody"/>
        <w:rPr/>
      </w:pPr>
      <w:r>
        <w:rPr/>
        <w:commentReference w:id="13"/>
      </w:r>
      <w:r>
        <w:rPr/>
        <w:commentReference w:id="14"/>
      </w:r>
    </w:p>
    <w:p>
      <w:pPr>
        <w:pStyle w:val="TextBody"/>
        <w:rPr/>
      </w:pPr>
      <w:r>
        <w:rPr/>
        <w:t xml:space="preserve">We found that daytime thermochron temperatures were well predicted by the two-year mean LANDSAT-7 temperature (z </w:t>
      </w:r>
      <w:r>
        <w:rPr>
          <w:rFonts w:eastAsia="Calibri" w:cs=""/>
        </w:rPr>
        <w:t>= -3.79, p = 0.000151), the hour of day (z</w:t>
      </w:r>
      <w:r>
        <w:rPr>
          <w:rFonts w:eastAsia="Calibri" w:cs=""/>
        </w:rPr>
        <w:t xml:space="preserve"> = 26.01, p = 2 × 10-16), and season (z = 3.42, p = 0.000619). We used Type II Wald chi-squared test to determine that within the 18 landscape types visited by elephants during the daytime, temperatures were significantly different (Χ</w:t>
      </w:r>
      <w:r>
        <w:rPr>
          <w:rFonts w:eastAsia="Calibri" w:cs=""/>
          <w:vertAlign w:val="superscript"/>
        </w:rPr>
        <w:t>2</w:t>
      </w:r>
      <w:r>
        <w:rPr>
          <w:rFonts w:eastAsia="Calibri" w:cs=""/>
          <w:position w:val="0"/>
          <w:sz w:val="24"/>
          <w:sz w:val="24"/>
          <w:vertAlign w:val="baseline"/>
        </w:rPr>
        <w:t xml:space="preserve"> = 1661.689, p = 2.2 × 10</w:t>
      </w:r>
      <w:r>
        <w:rPr>
          <w:rFonts w:eastAsia="Calibri" w:cs=""/>
          <w:vertAlign w:val="superscript"/>
        </w:rPr>
        <w:t>-16</w:t>
      </w:r>
      <w:r>
        <w:rPr>
          <w:rFonts w:eastAsia="Calibri" w:cs=""/>
          <w:position w:val="0"/>
          <w:sz w:val="24"/>
          <w:sz w:val="24"/>
          <w:vertAlign w:val="baseline"/>
        </w:rPr>
        <w:t>). with z-values ranging from between -16.55 to 16.55.</w:t>
      </w:r>
    </w:p>
    <w:p>
      <w:pPr>
        <w:pStyle w:val="Heading2"/>
        <w:numPr>
          <w:ilvl w:val="1"/>
          <w:numId w:val="2"/>
        </w:numPr>
        <w:rPr/>
      </w:pPr>
      <w:r>
        <w:rPr/>
        <w:t>Thermochron accuracy</w:t>
      </w:r>
    </w:p>
    <w:p>
      <w:pPr>
        <w:pStyle w:val="TextBody"/>
        <w:rPr/>
      </w:pPr>
      <w:r>
        <w:rPr/>
        <w:t xml:space="preserve">Thermochrons fitted on elephant collars reported nearly identical mean daily temperatures of 27.68°C (range: 6°C – 47°C) and 27.62°C (range: 7°C – 44°C) in the cool-dry and hot-wet seasons respectively (Fig. 2a, 2b). Thermochron data from 3 elephants logged within 10km of Skukuza (see Fig. 13b) were well correlated with temperatures from the weather station at each hour in both seasons (mean hourly correlation, Pearson’s r: cool-dry = </w:t>
      </w:r>
      <w:commentRangeStart w:id="15"/>
      <w:r>
        <w:rPr/>
        <w:t>0.66, hot-wet: 0.78</w:t>
      </w:r>
      <w:r>
        <w:rPr/>
      </w:r>
      <w:commentRangeEnd w:id="15"/>
      <w:r>
        <w:commentReference w:id="15"/>
      </w:r>
      <w:r>
        <w:rPr/>
        <w:commentReference w:id="16"/>
      </w:r>
      <w:r>
        <w:rPr/>
        <w:t>). All correlations were signficant, with p &lt; 0.05. We henceforth consider thermochron temperatures to be equivalent to ambient temperatures.</w:t>
      </w:r>
    </w:p>
    <w:p>
      <w:pPr>
        <w:pStyle w:val="Heading2"/>
        <w:numPr>
          <w:ilvl w:val="1"/>
          <w:numId w:val="2"/>
        </w:numPr>
        <w:rPr/>
      </w:pPr>
      <w:r>
        <w:rPr/>
        <w:t>Track segments between water points</w:t>
      </w:r>
    </w:p>
    <w:p>
      <w:pPr>
        <w:pStyle w:val="TextBody"/>
        <w:rPr/>
      </w:pPr>
      <w:r>
        <w:rPr/>
        <w:t>Elephants were within 500m of water at 44,610 of 283,737 points (</w:t>
      </w:r>
      <w:r>
        <w:rPr>
          <w:rFonts w:eastAsia="Times New Roman" w:cs="Times New Roman"/>
        </w:rPr>
        <w:t xml:space="preserve">≈ </w:t>
      </w:r>
      <w:r>
        <w:rPr>
          <w:rFonts w:eastAsia="Calibri"/>
        </w:rPr>
        <w:t>16%), leading us to identify 44,622 track segments which began and ended at water. 40,347 (</w:t>
      </w:r>
      <w:r>
        <w:rPr>
          <w:rFonts w:eastAsia="Times New Roman" w:cs="Times New Roman"/>
        </w:rPr>
        <w:t xml:space="preserve">≈ </w:t>
      </w:r>
      <w:r>
        <w:rPr>
          <w:rFonts w:eastAsia="Calibri"/>
        </w:rPr>
        <w:t>90%) of these segments had a temporal duration of under 3 hours, with 89% lasting under an hour, i.e., indicating consecutive residence at water points. On excluding these “residence at water tracks” and segments with a duration above the 99</w:t>
      </w:r>
      <w:r>
        <w:rPr>
          <w:rFonts w:eastAsia="Calibri"/>
          <w:vertAlign w:val="superscript"/>
        </w:rPr>
        <w:t>th</w:t>
      </w:r>
      <w:r>
        <w:rPr>
          <w:rFonts w:eastAsia="Calibri"/>
        </w:rPr>
        <w:t xml:space="preserve"> percentile (72 hours, n = 445), the remaining 3,754 (</w:t>
      </w:r>
      <w:r>
        <w:rPr>
          <w:rFonts w:eastAsia="Times New Roman" w:cs="Times New Roman"/>
        </w:rPr>
        <w:t>≈</w:t>
      </w:r>
      <w:r>
        <w:rPr>
          <w:rFonts w:eastAsia="Calibri"/>
        </w:rPr>
        <w:t xml:space="preserve"> 8.4%) of segments had a multi-modal distribution of segment durations, with peaks between 12 – 24 hours, 36 – 48 hours, and at 72 hours (Fig. 3). We only retained 1,519 segments with durations between 12 and 24 hours for further characterisation. </w:t>
      </w:r>
    </w:p>
    <w:p>
      <w:pPr>
        <w:pStyle w:val="Heading2"/>
        <w:numPr>
          <w:ilvl w:val="1"/>
          <w:numId w:val="2"/>
        </w:numPr>
        <w:rPr/>
      </w:pPr>
      <w:r>
        <w:rPr/>
        <w:t>Movement along track segments</w:t>
      </w:r>
    </w:p>
    <w:p>
      <w:pPr>
        <w:pStyle w:val="TextBody"/>
        <w:rPr/>
      </w:pPr>
      <w:r>
        <w:rPr>
          <w:rFonts w:eastAsia="Calibri"/>
        </w:rPr>
        <w:t>Elephants began each 12 – 24 hour segment on average 311.42m (range: 1.3 – 499.9</w:t>
      </w:r>
      <w:commentRangeStart w:id="17"/>
      <w:r>
        <w:rPr>
          <w:rFonts w:eastAsia="Calibri"/>
        </w:rPr>
        <w:t>m</w:t>
      </w:r>
      <w:r>
        <w:rPr>
          <w:rFonts w:eastAsia="Calibri"/>
        </w:rPr>
      </w:r>
      <w:commentRangeEnd w:id="17"/>
      <w:r>
        <w:commentReference w:id="17"/>
      </w:r>
      <w:r>
        <w:rPr>
          <w:rFonts w:eastAsia="Calibri"/>
        </w:rPr>
        <w:t xml:space="preserve">) from a water source, and ended a mean </w:t>
      </w:r>
      <w:commentRangeStart w:id="18"/>
      <w:r>
        <w:rPr>
          <w:rFonts w:eastAsia="Calibri"/>
        </w:rPr>
        <w:t>907.35 m</w:t>
      </w:r>
      <w:r>
        <w:rPr>
          <w:rFonts w:eastAsia="Calibri"/>
        </w:rPr>
      </w:r>
      <w:commentRangeEnd w:id="18"/>
      <w:r>
        <w:commentReference w:id="18"/>
      </w:r>
      <w:r>
        <w:rPr>
          <w:rFonts w:eastAsia="Calibri"/>
        </w:rPr>
        <w:commentReference w:id="19"/>
      </w:r>
      <w:r>
        <w:rPr>
          <w:rFonts w:eastAsia="Calibri"/>
        </w:rPr>
        <w:t xml:space="preserve"> (rang</w:t>
      </w:r>
      <w:bookmarkStart w:id="626" w:name="rstudio_console_output"/>
      <w:bookmarkEnd w:id="626"/>
      <w:r>
        <w:rPr>
          <w:rFonts w:eastAsia="Calibri"/>
        </w:rPr>
        <w:t xml:space="preserve">e: </w:t>
      </w:r>
      <w:r>
        <w:rPr/>
        <w:t>500.14 – 4718.06m</w:t>
      </w:r>
      <w:r>
        <w:rPr>
          <w:rFonts w:eastAsia="Calibri"/>
          <w:sz w:val="20"/>
        </w:rPr>
        <w:t>)</w:t>
      </w:r>
      <w:r>
        <w:rPr>
          <w:rFonts w:eastAsia="Calibri"/>
        </w:rPr>
        <w:t xml:space="preserve"> from the next water source (Fig. 7a).  12 – 24 hour segments usually began at 14 – 19 hours (2PM – 7PM, SD = 4.84) and ended at 6 – 12 hours (6AM – 12 Noon, SD = 4.67), with elephants reaching the halfway point at 22 – 04 hours (10PM – 4AM, SD = 9.06) (Fig. 4). On average, elephants travelled 6,508 m (range: 526 – 20,326 m) along their path between visits to water points (Fig. 5), reaching a mean maximum distance of 2,462 m (range: 519 – 6,832 m) from the nearest water source. I</w:t>
      </w:r>
      <w:r>
        <w:rPr/>
        <w:t xml:space="preserve">n </w:t>
      </w:r>
      <w:r>
        <w:rPr>
          <w:rFonts w:eastAsia="Times New Roman" w:cs="Times New Roman"/>
        </w:rPr>
        <w:t>≈8</w:t>
      </w:r>
      <w:r>
        <w:rPr>
          <w:rFonts w:eastAsia="Calibri"/>
        </w:rPr>
        <w:t xml:space="preserve">% and </w:t>
      </w:r>
      <w:r>
        <w:rPr>
          <w:rFonts w:eastAsia="Times New Roman" w:cs="Times New Roman"/>
        </w:rPr>
        <w:t>≈</w:t>
      </w:r>
      <w:r>
        <w:rPr>
          <w:rFonts w:eastAsia="Calibri"/>
        </w:rPr>
        <w:t xml:space="preserve"> 30% of segments respectively, elephants returned to within 500m and 1km of the position from which they began,</w:t>
      </w:r>
      <w:r>
        <w:rPr/>
        <w:t xml:space="preserve"> with no difference between the seasons (Fig. 6). However, the midpoints of successive segments were within 500m and 1km of each other in only 3% and 9.8% of segments, respectively (Fig. 7). The distance travelled along a segment showed an increasing trend with an increasing linear distance between the start and end point of the segment (Fig. 8).</w:t>
      </w:r>
    </w:p>
    <w:p>
      <w:pPr>
        <w:pStyle w:val="Heading2"/>
        <w:numPr>
          <w:ilvl w:val="1"/>
          <w:numId w:val="2"/>
        </w:numPr>
        <w:rPr/>
      </w:pPr>
      <w:r>
        <w:rPr/>
        <w:t>Temperature as a driver of movement</w:t>
      </w:r>
    </w:p>
    <w:p>
      <w:pPr>
        <w:pStyle w:val="TextBody"/>
        <w:rPr/>
      </w:pPr>
      <w:r>
        <w:rPr/>
        <w:t>Elephants moving along 12 – 24 hour segments were initially moving away from water until about the halfway point, after which their distance from water diminished (Fig. 9a).  Temperatures along segments initially decreased until halfway, and then climbed steadily (Fig. 9b). Elephant speed was highest in the initial and final fifths of each segment (Fig. 9c), with the first and last speeds (716 m/hr and 667 m/hr respectively) in a segment nearly thrice as fast as the speed at the halfway point (242 m/hr). No seasonal difference was apparent.</w:t>
      </w:r>
    </w:p>
    <w:p>
      <w:pPr>
        <w:pStyle w:val="TextBody"/>
        <w:rPr/>
      </w:pPr>
      <w:r>
        <w:rPr/>
        <w:t>Thermochron temperature was found to be a significant predictor of speed (</w:t>
      </w:r>
      <w:r>
        <w:rPr>
          <w:rFonts w:eastAsia="Calibri"/>
        </w:rPr>
        <w:t>Χ</w:t>
      </w:r>
      <w:r>
        <w:rPr>
          <w:vertAlign w:val="superscript"/>
        </w:rPr>
        <w:t>2</w:t>
      </w:r>
      <w:r>
        <w:rPr/>
        <w:t xml:space="preserve"> = 4410, p &lt; 0.01), and  elephants moved faster in the hot-wet season (Χ</w:t>
      </w:r>
      <w:r>
        <w:rPr>
          <w:vertAlign w:val="superscript"/>
        </w:rPr>
        <w:t>2</w:t>
      </w:r>
      <w:r>
        <w:rPr/>
        <w:t xml:space="preserve"> = 312.97, p &lt; 0.01) but more slowly in denser woodland (Χ</w:t>
      </w:r>
      <w:r>
        <w:rPr>
          <w:vertAlign w:val="superscript"/>
        </w:rPr>
        <w:t>2</w:t>
      </w:r>
      <w:r>
        <w:rPr/>
        <w:t xml:space="preserve"> = 2347, p &lt; 0.01), and on steeper slopes (</w:t>
      </w:r>
      <w:r>
        <w:rPr>
          <w:rFonts w:eastAsia="Calibri"/>
        </w:rPr>
        <w:t>Χ</w:t>
      </w:r>
      <w:r>
        <w:rPr>
          <w:rFonts w:eastAsia="Calibri"/>
          <w:vertAlign w:val="superscript"/>
        </w:rPr>
        <w:t>2</w:t>
      </w:r>
      <w:r>
        <w:rPr>
          <w:rFonts w:eastAsia="Calibri"/>
        </w:rPr>
        <w:t xml:space="preserve"> = 16.64, p &lt; 0.01) (see Fig. 10).</w:t>
      </w:r>
    </w:p>
    <w:p>
      <w:pPr>
        <w:pStyle w:val="Heading1"/>
        <w:numPr>
          <w:ilvl w:val="0"/>
          <w:numId w:val="2"/>
        </w:numPr>
        <w:rPr/>
      </w:pPr>
      <w:r>
        <w:rPr/>
        <w:t>Discussion</w:t>
      </w:r>
    </w:p>
    <w:p>
      <w:pPr>
        <w:pStyle w:val="Normal"/>
        <w:rPr/>
      </w:pPr>
      <w:r>
        <w:rPr/>
        <w:t>Discussion here on finalising methods and results.</w:t>
      </w:r>
    </w:p>
    <w:p>
      <w:pPr>
        <w:pStyle w:val="Heading1"/>
        <w:numPr>
          <w:ilvl w:val="0"/>
          <w:numId w:val="2"/>
        </w:numPr>
        <w:rPr/>
      </w:pPr>
      <w:r>
        <w:rPr/>
        <w:t>Conflict of Interest</w:t>
      </w:r>
    </w:p>
    <w:p>
      <w:pPr>
        <w:pStyle w:val="Normal"/>
        <w:spacing w:before="0" w:after="0"/>
        <w:rPr/>
      </w:pPr>
      <w:r>
        <w:rPr>
          <w:rFonts w:eastAsia="Times New Roman" w:cs="Times New Roman"/>
          <w:szCs w:val="24"/>
          <w:lang w:val="en-GB" w:eastAsia="en-GB"/>
        </w:rPr>
        <w:t xml:space="preserve">All financial, commercial or other relationships that might be perceived by the academic community as representing a potential conflict of interest must be disclosed. If no such relationship exists, authors will be asked to confirm the following statement: </w:t>
      </w:r>
    </w:p>
    <w:p>
      <w:pPr>
        <w:pStyle w:val="Normal"/>
        <w:rPr/>
      </w:pPr>
      <w:r>
        <w:rPr>
          <w:rFonts w:eastAsia="Times New Roman" w:cs="Times New Roman"/>
          <w:i/>
          <w:szCs w:val="24"/>
          <w:lang w:val="en-GB" w:eastAsia="en-GB"/>
        </w:rPr>
        <w:t>The authors declare that the research was conducted in the absence of any commercial or financial relationships that could be construed as a potential conflict of interest</w:t>
      </w:r>
      <w:r>
        <w:rPr>
          <w:rFonts w:eastAsia="Times New Roman" w:cs="Times New Roman"/>
          <w:szCs w:val="24"/>
          <w:lang w:val="en-GB" w:eastAsia="en-GB"/>
        </w:rPr>
        <w:t>.</w:t>
      </w:r>
    </w:p>
    <w:p>
      <w:pPr>
        <w:pStyle w:val="Heading2"/>
        <w:numPr>
          <w:ilvl w:val="0"/>
          <w:numId w:val="2"/>
        </w:numPr>
        <w:rPr/>
      </w:pPr>
      <w:r>
        <w:rPr/>
        <w:t>Author Contributions</w:t>
      </w:r>
    </w:p>
    <w:p>
      <w:pPr>
        <w:pStyle w:val="Normal"/>
        <w:rPr/>
      </w:pPr>
      <w:r>
        <w:rPr>
          <w:lang w:val="en-GB"/>
        </w:rPr>
        <w:t>The Author Contributions section is mandatory for all articles, including articles by sole authors. If an appropriate statement is not provided on submission, a standard one will be inserted during the production process. The Author Contributions statement must describe the contributions of individual authors referred to by their initials and, in doing so, all authors agree to be accountable for the content of the work.</w:t>
      </w:r>
      <w:r>
        <w:rPr/>
        <w:t xml:space="preserve"> Please see </w:t>
      </w:r>
      <w:r>
        <w:fldChar w:fldCharType="begin"/>
      </w:r>
      <w:r>
        <w:instrText> HYPERLINK "http://home.frontiersin.org/about/author-guidelines" \l "AuthorandContributors"</w:instrText>
      </w:r>
      <w:r>
        <w:fldChar w:fldCharType="separate"/>
      </w:r>
      <w:r>
        <w:rPr>
          <w:rStyle w:val="InternetLink"/>
        </w:rPr>
        <w:t xml:space="preserve">here </w:t>
      </w:r>
      <w:r>
        <w:fldChar w:fldCharType="end"/>
      </w:r>
      <w:r>
        <w:rPr/>
        <w:t>for full authorship criteria.</w:t>
      </w:r>
    </w:p>
    <w:p>
      <w:pPr>
        <w:pStyle w:val="Normal"/>
        <w:rPr/>
      </w:pPr>
      <w:r>
        <w:rPr/>
        <w:t>MT, AV and RS designed the study and collected the primary data. HP did xxx. PG analysed the data, made figures, and PG and MT wrote the manuscript.</w:t>
      </w:r>
    </w:p>
    <w:p>
      <w:pPr>
        <w:pStyle w:val="Heading1"/>
        <w:numPr>
          <w:ilvl w:val="0"/>
          <w:numId w:val="2"/>
        </w:numPr>
        <w:rPr/>
      </w:pPr>
      <w:r>
        <w:rPr/>
        <w:t>Funding</w:t>
      </w:r>
    </w:p>
    <w:p>
      <w:pPr>
        <w:pStyle w:val="Normal"/>
        <w:rPr>
          <w:szCs w:val="24"/>
        </w:rPr>
      </w:pPr>
      <w:r>
        <w:rPr>
          <w:szCs w:val="24"/>
        </w:rPr>
        <w:t>Details of all funding sources should be provided, including grant numbers if applicable. Please ensure to add all necessary funding information, as after publication this is no longer possible.</w:t>
      </w:r>
    </w:p>
    <w:p>
      <w:pPr>
        <w:pStyle w:val="Heading1"/>
        <w:numPr>
          <w:ilvl w:val="0"/>
          <w:numId w:val="2"/>
        </w:numPr>
        <w:rPr/>
      </w:pPr>
      <w:r>
        <w:rPr/>
        <w:t>Acknowledgments</w:t>
      </w:r>
    </w:p>
    <w:p>
      <w:pPr>
        <w:pStyle w:val="Normal"/>
        <w:rPr/>
      </w:pPr>
      <w:r>
        <w:rPr>
          <w:szCs w:val="24"/>
          <w:shd w:fill="FFFFFF" w:val="clear"/>
        </w:rPr>
        <w:t xml:space="preserve">This is a short text to acknowledge the contributions of specific colleagues, institutions, or agencies that aided the efforts of the authors. </w:t>
      </w:r>
    </w:p>
    <w:p>
      <w:pPr>
        <w:pStyle w:val="Normal"/>
        <w:rPr/>
      </w:pPr>
      <w:r>
        <w:rPr>
          <w:szCs w:val="24"/>
          <w:highlight w:val="white"/>
          <w:shd w:fill="FFFFFF" w:val="clear"/>
        </w:rPr>
        <w:t>We thank SANParks for providing weather data from the Skukuza weather station, and for providing shapefiles of geographic features of Kruger. We thank xxx for xxx.</w:t>
      </w:r>
    </w:p>
    <w:p>
      <w:pPr>
        <w:pStyle w:val="Heading1"/>
        <w:numPr>
          <w:ilvl w:val="0"/>
          <w:numId w:val="2"/>
        </w:numPr>
        <w:rPr/>
      </w:pPr>
      <w:r>
        <w:rPr/>
        <w:t>Data Availability Statement</w:t>
      </w:r>
    </w:p>
    <w:p>
      <w:pPr>
        <w:pStyle w:val="Normal"/>
        <w:rPr/>
      </w:pPr>
      <w:r>
        <w:rPr>
          <w:rFonts w:cs="Times New Roman"/>
          <w:szCs w:val="24"/>
        </w:rPr>
        <w:t xml:space="preserve">The datasets analsyed for this study can be found on Movebank </w:t>
      </w:r>
      <w:hyperlink r:id="rId3">
        <w:r>
          <w:rPr>
            <w:rStyle w:val="InternetLink"/>
            <w:rFonts w:cs="Times New Roman"/>
            <w:szCs w:val="24"/>
          </w:rPr>
          <w:t>http://www.movebank.org/</w:t>
        </w:r>
      </w:hyperlink>
      <w:r>
        <w:rPr>
          <w:rFonts w:cs="Times New Roman"/>
          <w:szCs w:val="24"/>
        </w:rPr>
        <w:t>.</w:t>
      </w:r>
    </w:p>
    <w:p>
      <w:pPr>
        <w:pStyle w:val="Heading1"/>
        <w:numPr>
          <w:ilvl w:val="0"/>
          <w:numId w:val="2"/>
        </w:numPr>
        <w:rPr/>
      </w:pPr>
      <w:r>
        <w:rPr/>
        <w:t>References</w:t>
      </w:r>
    </w:p>
    <w:p>
      <w:pPr>
        <w:pStyle w:val="Bibliography1"/>
        <w:rPr/>
      </w:pPr>
      <w:bookmarkStart w:id="627" w:name="ZOTERO_BREF_jEizMp4Cozun"/>
      <w:bookmarkStart w:id="628" w:name="__UnoMark__1934_1947714979"/>
      <w:bookmarkStart w:id="629" w:name="__UnoMark__1833_1947714979"/>
      <w:bookmarkStart w:id="630" w:name="__UnoMark__2460_1947714979"/>
      <w:bookmarkEnd w:id="628"/>
      <w:bookmarkEnd w:id="629"/>
      <w:bookmarkEnd w:id="630"/>
      <w:r>
        <w:rPr/>
        <w:t xml:space="preserve">Aublet J-F, Festa-Bianchet M, Bergero D, and Bassano B. 2009. Temperature constraints on foraging behaviour of male Alpine ibex (Capra ibex) in summer. </w:t>
      </w:r>
      <w:r>
        <w:rPr>
          <w:i/>
        </w:rPr>
        <w:t>Oecologia</w:t>
      </w:r>
      <w:r>
        <w:rPr/>
        <w:t xml:space="preserve"> </w:t>
      </w:r>
      <w:r>
        <w:rPr>
          <w:b/>
        </w:rPr>
        <w:t>159</w:t>
      </w:r>
      <w:r>
        <w:rPr/>
        <w:t>: 237–247.</w:t>
      </w:r>
    </w:p>
    <w:p>
      <w:pPr>
        <w:pStyle w:val="Bibliography1"/>
        <w:rPr/>
      </w:pPr>
      <w:r>
        <w:rPr/>
        <w:t xml:space="preserve">Bates D, Mächler M, Bolker B, and Walker S. 2015. Fitting Linear Mixed-Effects Models Using lme4. </w:t>
      </w:r>
      <w:r>
        <w:rPr>
          <w:i/>
        </w:rPr>
        <w:t>J Stat Softw</w:t>
      </w:r>
      <w:r>
        <w:rPr/>
        <w:t xml:space="preserve"> </w:t>
      </w:r>
      <w:r>
        <w:rPr>
          <w:b/>
        </w:rPr>
        <w:t>67</w:t>
      </w:r>
      <w:r>
        <w:rPr/>
        <w:t>: 1–48.</w:t>
      </w:r>
    </w:p>
    <w:p>
      <w:pPr>
        <w:pStyle w:val="Bibliography1"/>
        <w:rPr/>
      </w:pPr>
      <w:r>
        <w:rPr/>
        <w:t xml:space="preserve">Beest FM van, Moorter BV, and Milner JM. 2012. Temperature-mediated habitat use and selection by a heat-sensitive northern ungulate. </w:t>
      </w:r>
      <w:r>
        <w:rPr>
          <w:i/>
        </w:rPr>
        <w:t>Anim Behav</w:t>
      </w:r>
      <w:r>
        <w:rPr/>
        <w:t xml:space="preserve"> </w:t>
      </w:r>
      <w:r>
        <w:rPr>
          <w:b/>
        </w:rPr>
        <w:t>84</w:t>
      </w:r>
      <w:r>
        <w:rPr/>
        <w:t>: 723–35.</w:t>
      </w:r>
    </w:p>
    <w:p>
      <w:pPr>
        <w:pStyle w:val="Bibliography1"/>
        <w:rPr/>
      </w:pPr>
      <w:r>
        <w:rPr/>
        <w:t>Bennitt E, Bonyongo MC, and Harris S. 2014. Habitat Selection by African Buffalo (</w:t>
      </w:r>
      <w:r>
        <w:rPr>
          <w:i/>
        </w:rPr>
        <w:t>Syncerus caffer</w:t>
      </w:r>
      <w:r>
        <w:rPr/>
        <w:t xml:space="preserve">) in Response to Landscape-Level Fluctuations in Water Availability on Two Temporal Scales. </w:t>
      </w:r>
      <w:r>
        <w:rPr>
          <w:i/>
        </w:rPr>
        <w:t>PLOS ONE</w:t>
      </w:r>
      <w:r>
        <w:rPr/>
        <w:t xml:space="preserve"> </w:t>
      </w:r>
      <w:r>
        <w:rPr>
          <w:b/>
        </w:rPr>
        <w:t>9</w:t>
      </w:r>
      <w:r>
        <w:rPr/>
        <w:t>: 1–14.</w:t>
      </w:r>
    </w:p>
    <w:p>
      <w:pPr>
        <w:pStyle w:val="Bibliography1"/>
        <w:rPr/>
      </w:pPr>
      <w:r>
        <w:rPr/>
        <w:t xml:space="preserve">Birkett PJ, Vanak AT, Muggeo VMR, </w:t>
      </w:r>
      <w:r>
        <w:rPr>
          <w:i/>
        </w:rPr>
        <w:t>et al.</w:t>
      </w:r>
      <w:r>
        <w:rPr/>
        <w:t xml:space="preserve"> 2012. Animal Perception of Seasonal Thresholds: Changes in Elephant Movement in Relation to Rainfall Patterns. </w:t>
      </w:r>
      <w:r>
        <w:rPr>
          <w:i/>
        </w:rPr>
        <w:t>PLOS ONE</w:t>
      </w:r>
      <w:r>
        <w:rPr/>
        <w:t xml:space="preserve"> </w:t>
      </w:r>
      <w:r>
        <w:rPr>
          <w:b/>
        </w:rPr>
        <w:t>7</w:t>
      </w:r>
      <w:r>
        <w:rPr/>
        <w:t>: 1–8.</w:t>
      </w:r>
    </w:p>
    <w:p>
      <w:pPr>
        <w:pStyle w:val="Bibliography1"/>
        <w:rPr/>
      </w:pPr>
      <w:r>
        <w:rPr/>
        <w:t>Bracis C. 2017. recurse: Computes Revisitation Metrics for Trajectory Data.</w:t>
      </w:r>
    </w:p>
    <w:p>
      <w:pPr>
        <w:pStyle w:val="Bibliography1"/>
        <w:rPr/>
      </w:pPr>
      <w:r>
        <w:rPr/>
        <w:t xml:space="preserve">Bucini G, Hanan N, Boone R, </w:t>
      </w:r>
      <w:r>
        <w:rPr>
          <w:i/>
        </w:rPr>
        <w:t>et al.</w:t>
      </w:r>
      <w:r>
        <w:rPr/>
        <w:t xml:space="preserve"> 2010. Woody fractional cover in Kruger National Park, South Africa: remote-sensing-based maps and ecological insights. </w:t>
      </w:r>
      <w:r>
        <w:rPr>
          <w:i/>
        </w:rPr>
        <w:t>Ecosyst Funct Savannas Meas Model Landsc Glob Scales</w:t>
      </w:r>
      <w:r>
        <w:rPr/>
        <w:t>: 219–238.</w:t>
      </w:r>
    </w:p>
    <w:p>
      <w:pPr>
        <w:pStyle w:val="Bibliography1"/>
        <w:rPr/>
      </w:pPr>
      <w:r>
        <w:rPr/>
        <w:t xml:space="preserve">Cain JW, Owen-Smith N, and Macandza VA. 2012. The costs of drinking: comparative water dependency of sable antelope and zebra. </w:t>
      </w:r>
      <w:r>
        <w:rPr>
          <w:i/>
        </w:rPr>
        <w:t>J Zool</w:t>
      </w:r>
      <w:r>
        <w:rPr/>
        <w:t xml:space="preserve"> </w:t>
      </w:r>
      <w:r>
        <w:rPr>
          <w:b/>
        </w:rPr>
        <w:t>286</w:t>
      </w:r>
      <w:r>
        <w:rPr/>
        <w:t>: 58–67.</w:t>
      </w:r>
    </w:p>
    <w:p>
      <w:pPr>
        <w:pStyle w:val="Bibliography1"/>
        <w:rPr/>
      </w:pPr>
      <w:r>
        <w:rPr/>
        <w:t xml:space="preserve">Chander G, Markham BL, and Helder DL. 2009. Summary of current radiometric calibration coefficients for Landsat MSS, TM, ETM+, and EO-1 ALI sensors. </w:t>
      </w:r>
      <w:r>
        <w:rPr>
          <w:i/>
        </w:rPr>
        <w:t>Remote Sens Environ</w:t>
      </w:r>
      <w:r>
        <w:rPr/>
        <w:t xml:space="preserve"> </w:t>
      </w:r>
      <w:r>
        <w:rPr>
          <w:b/>
        </w:rPr>
        <w:t>113</w:t>
      </w:r>
      <w:r>
        <w:rPr/>
        <w:t>: 893–903.</w:t>
      </w:r>
    </w:p>
    <w:p>
      <w:pPr>
        <w:pStyle w:val="Bibliography1"/>
        <w:rPr/>
      </w:pPr>
      <w:r>
        <w:rPr/>
        <w:t xml:space="preserve">Farr TG, Rosen PA, Caro E, </w:t>
      </w:r>
      <w:r>
        <w:rPr>
          <w:i/>
        </w:rPr>
        <w:t>et al.</w:t>
      </w:r>
      <w:r>
        <w:rPr/>
        <w:t xml:space="preserve"> 2007. The Shuttle Radar Topography Mission. </w:t>
      </w:r>
      <w:r>
        <w:rPr>
          <w:i/>
        </w:rPr>
        <w:t>Rev Geophys</w:t>
      </w:r>
      <w:r>
        <w:rPr/>
        <w:t xml:space="preserve"> </w:t>
      </w:r>
      <w:r>
        <w:rPr>
          <w:b/>
        </w:rPr>
        <w:t>45</w:t>
      </w:r>
      <w:r>
        <w:rPr/>
        <w:t>.</w:t>
      </w:r>
    </w:p>
    <w:p>
      <w:pPr>
        <w:pStyle w:val="Bibliography1"/>
        <w:rPr/>
      </w:pPr>
      <w:r>
        <w:rPr/>
        <w:t xml:space="preserve">Gertenbach WPD. 1983. Landscapes of the Kruger National Park. </w:t>
      </w:r>
      <w:r>
        <w:rPr>
          <w:i/>
        </w:rPr>
        <w:t>Koedoe</w:t>
      </w:r>
      <w:r>
        <w:rPr/>
        <w:t xml:space="preserve"> </w:t>
      </w:r>
      <w:r>
        <w:rPr>
          <w:b/>
        </w:rPr>
        <w:t>26</w:t>
      </w:r>
      <w:r>
        <w:rPr/>
        <w:t>.</w:t>
      </w:r>
    </w:p>
    <w:p>
      <w:pPr>
        <w:pStyle w:val="Bibliography1"/>
        <w:rPr/>
      </w:pPr>
      <w:r>
        <w:rPr/>
        <w:t xml:space="preserve">Giotto N, Gerard J-F, Ziv A, </w:t>
      </w:r>
      <w:r>
        <w:rPr>
          <w:i/>
        </w:rPr>
        <w:t>et al.</w:t>
      </w:r>
      <w:r>
        <w:rPr/>
        <w:t xml:space="preserve"> 2015. Space-Use Patterns of the Asiatic Wild Ass (</w:t>
      </w:r>
      <w:r>
        <w:rPr>
          <w:i/>
        </w:rPr>
        <w:t>Equus hemionus</w:t>
      </w:r>
      <w:r>
        <w:rPr/>
        <w:t xml:space="preserve">): Complementary Insights from Displacement, Recursion Movement and Habitat Selection Analyses. </w:t>
      </w:r>
      <w:r>
        <w:rPr>
          <w:i/>
        </w:rPr>
        <w:t>PLOS ONE</w:t>
      </w:r>
      <w:r>
        <w:rPr/>
        <w:t xml:space="preserve"> </w:t>
      </w:r>
      <w:r>
        <w:rPr>
          <w:b/>
        </w:rPr>
        <w:t>10</w:t>
      </w:r>
      <w:r>
        <w:rPr/>
        <w:t>: 1–21.</w:t>
      </w:r>
    </w:p>
    <w:p>
      <w:pPr>
        <w:pStyle w:val="Bibliography1"/>
        <w:rPr/>
      </w:pPr>
      <w:r>
        <w:rPr/>
        <w:t xml:space="preserve">Gorelick N, Hancher M, Dixon M, </w:t>
      </w:r>
      <w:r>
        <w:rPr>
          <w:i/>
        </w:rPr>
        <w:t>et al.</w:t>
      </w:r>
      <w:r>
        <w:rPr/>
        <w:t xml:space="preserve"> 2017. Google Earth Engine: Planetary-scale geospatial analysis for everyone. </w:t>
      </w:r>
      <w:r>
        <w:rPr>
          <w:i/>
        </w:rPr>
        <w:t>Remote Sens Environ</w:t>
      </w:r>
      <w:r>
        <w:rPr/>
        <w:t xml:space="preserve"> </w:t>
      </w:r>
      <w:r>
        <w:rPr>
          <w:b/>
        </w:rPr>
        <w:t>202</w:t>
      </w:r>
      <w:r>
        <w:rPr/>
        <w:t>: 18–27.</w:t>
      </w:r>
    </w:p>
    <w:p>
      <w:pPr>
        <w:pStyle w:val="Bibliography1"/>
        <w:rPr/>
      </w:pPr>
      <w:r>
        <w:rPr/>
        <w:t xml:space="preserve">Hetem RS, Strauss WM, Fick LG, </w:t>
      </w:r>
      <w:r>
        <w:rPr>
          <w:i/>
        </w:rPr>
        <w:t>et al.</w:t>
      </w:r>
      <w:r>
        <w:rPr/>
        <w:t xml:space="preserve"> 2012. Activity re-assignment and microclimate selection of free-living Arabian oryx: responses that could minimise the effects of climate change on homeostasis? </w:t>
      </w:r>
      <w:r>
        <w:rPr>
          <w:i/>
        </w:rPr>
        <w:t>Zoology</w:t>
      </w:r>
      <w:r>
        <w:rPr/>
        <w:t xml:space="preserve"> </w:t>
      </w:r>
      <w:r>
        <w:rPr>
          <w:b/>
        </w:rPr>
        <w:t>115</w:t>
      </w:r>
      <w:r>
        <w:rPr/>
        <w:t>: 411–6.</w:t>
      </w:r>
    </w:p>
    <w:p>
      <w:pPr>
        <w:pStyle w:val="Bibliography1"/>
        <w:rPr/>
      </w:pPr>
      <w:r>
        <w:rPr/>
        <w:t xml:space="preserve">Hiley P. 1975. HOW the ELEPHANT KEEPS ITS COOL. </w:t>
      </w:r>
      <w:r>
        <w:rPr>
          <w:i/>
        </w:rPr>
        <w:t>Nat Hist</w:t>
      </w:r>
      <w:r>
        <w:rPr/>
        <w:t xml:space="preserve"> </w:t>
      </w:r>
      <w:r>
        <w:rPr>
          <w:b/>
        </w:rPr>
        <w:t>84</w:t>
      </w:r>
      <w:r>
        <w:rPr/>
        <w:t>: 34–41.</w:t>
      </w:r>
    </w:p>
    <w:p>
      <w:pPr>
        <w:pStyle w:val="Bibliography1"/>
        <w:rPr/>
      </w:pPr>
      <w:r>
        <w:rPr/>
        <w:t xml:space="preserve">Johnson CJ, Parker KL, Heard DC, and Gillingham MP. 2002. Movement parameters of ungulates and scale-specific responses to the environment. </w:t>
      </w:r>
      <w:r>
        <w:rPr>
          <w:i/>
        </w:rPr>
        <w:t>J Anim Ecol</w:t>
      </w:r>
      <w:r>
        <w:rPr/>
        <w:t xml:space="preserve"> </w:t>
      </w:r>
      <w:r>
        <w:rPr>
          <w:b/>
        </w:rPr>
        <w:t>71</w:t>
      </w:r>
      <w:r>
        <w:rPr/>
        <w:t>: 225–235.</w:t>
      </w:r>
    </w:p>
    <w:p>
      <w:pPr>
        <w:pStyle w:val="Bibliography1"/>
        <w:rPr/>
      </w:pPr>
      <w:r>
        <w:rPr/>
        <w:t xml:space="preserve">Kinahan AA, Pimm SL, and Aarde RJ van. 2007. Ambient temperature as a determinant of landscape use in the savanna elephant, </w:t>
      </w:r>
      <w:r>
        <w:rPr>
          <w:i/>
        </w:rPr>
        <w:t>Loxodonta africana</w:t>
      </w:r>
      <w:r>
        <w:rPr/>
        <w:t xml:space="preserve">. </w:t>
      </w:r>
      <w:r>
        <w:rPr>
          <w:i/>
        </w:rPr>
        <w:t>J Therm Biol</w:t>
      </w:r>
      <w:r>
        <w:rPr/>
        <w:t xml:space="preserve"> </w:t>
      </w:r>
      <w:r>
        <w:rPr>
          <w:b/>
        </w:rPr>
        <w:t>32</w:t>
      </w:r>
      <w:r>
        <w:rPr/>
        <w:t>: 47–58.</w:t>
      </w:r>
    </w:p>
    <w:p>
      <w:pPr>
        <w:pStyle w:val="Bibliography1"/>
        <w:rPr/>
      </w:pPr>
      <w:r>
        <w:rPr/>
        <w:t>Kranstauber B and Smolla M. 2016. move: Visualizing and Analyzing Animal Track Data.</w:t>
      </w:r>
    </w:p>
    <w:p>
      <w:pPr>
        <w:pStyle w:val="Bibliography1"/>
        <w:rPr/>
      </w:pPr>
      <w:r>
        <w:rPr/>
        <w:t xml:space="preserve">Leggett K. 2010. Daily and hourly movement of male desert-dwelling elephants. </w:t>
      </w:r>
      <w:r>
        <w:rPr>
          <w:i/>
        </w:rPr>
        <w:t>Afr J Ecol</w:t>
      </w:r>
      <w:r>
        <w:rPr/>
        <w:t xml:space="preserve"> </w:t>
      </w:r>
      <w:r>
        <w:rPr>
          <w:b/>
        </w:rPr>
        <w:t>48</w:t>
      </w:r>
      <w:r>
        <w:rPr/>
        <w:t>: 197–205.</w:t>
      </w:r>
    </w:p>
    <w:p>
      <w:pPr>
        <w:pStyle w:val="Bibliography1"/>
        <w:rPr/>
      </w:pPr>
      <w:r>
        <w:rPr/>
        <w:t xml:space="preserve">Owen-Smith N and Goodall V. 2014. Coping with savanna seasonality: comparative daily activity patterns of African ungulates as revealed by GPS telemetry. </w:t>
      </w:r>
      <w:r>
        <w:rPr>
          <w:i/>
        </w:rPr>
        <w:t>J Zool</w:t>
      </w:r>
      <w:r>
        <w:rPr/>
        <w:t xml:space="preserve"> </w:t>
      </w:r>
      <w:r>
        <w:rPr>
          <w:b/>
        </w:rPr>
        <w:t>293</w:t>
      </w:r>
      <w:r>
        <w:rPr/>
        <w:t>: 181–191.</w:t>
      </w:r>
    </w:p>
    <w:p>
      <w:pPr>
        <w:pStyle w:val="Bibliography1"/>
        <w:rPr/>
      </w:pPr>
      <w:r>
        <w:rPr/>
        <w:t>Purdon A. 2016. Environmental determinants of the movement patterns of elephants in the Kruger National Park.</w:t>
      </w:r>
    </w:p>
    <w:p>
      <w:pPr>
        <w:pStyle w:val="Bibliography1"/>
        <w:rPr/>
      </w:pPr>
      <w:r>
        <w:rPr/>
        <w:t>R Core Team. 2017. R: A Language and Environment for Statistical Computing. Vienna, Austria: R Foundation for Statistical Computing.</w:t>
      </w:r>
    </w:p>
    <w:p>
      <w:pPr>
        <w:pStyle w:val="Bibliography1"/>
        <w:rPr/>
      </w:pPr>
      <w:r>
        <w:rPr/>
        <w:t xml:space="preserve">Shrestha AK, Wieren SE van, Langevelde F van, </w:t>
      </w:r>
      <w:r>
        <w:rPr>
          <w:i/>
        </w:rPr>
        <w:t>et al.</w:t>
      </w:r>
      <w:r>
        <w:rPr/>
        <w:t xml:space="preserve"> 2012. Body temperature variation of South African antelopes in two climatically contrasting environments. </w:t>
      </w:r>
      <w:r>
        <w:rPr>
          <w:i/>
        </w:rPr>
        <w:t>J Therm Biol</w:t>
      </w:r>
      <w:r>
        <w:rPr/>
        <w:t xml:space="preserve"> </w:t>
      </w:r>
      <w:r>
        <w:rPr>
          <w:b/>
        </w:rPr>
        <w:t>37</w:t>
      </w:r>
      <w:r>
        <w:rPr/>
        <w:t>: 171–8.</w:t>
      </w:r>
    </w:p>
    <w:p>
      <w:pPr>
        <w:pStyle w:val="Bibliography1"/>
        <w:rPr/>
      </w:pPr>
      <w:r>
        <w:rPr/>
        <w:t>Valls Fox H. 2015. To drink or not to drink? The influence of resource availability on elephant foraging and habitat selection in a semi-arid savanna.</w:t>
      </w:r>
    </w:p>
    <w:p>
      <w:pPr>
        <w:pStyle w:val="Bibliography1"/>
        <w:rPr/>
      </w:pPr>
      <w:r>
        <w:rPr/>
        <w:t>Wood SN. 2013. Generalized Additive Models: An Introduction with R. Chapman and Hall/CRC.</w:t>
      </w:r>
    </w:p>
    <w:p>
      <w:pPr>
        <w:pStyle w:val="Bibliography1"/>
        <w:rPr/>
      </w:pPr>
      <w:r>
        <w:rPr/>
        <w:t xml:space="preserve">Wright P. 1984. Why do elephants flap their ears? </w:t>
      </w:r>
      <w:r>
        <w:rPr>
          <w:i/>
        </w:rPr>
        <w:t>South Afr J Zool</w:t>
      </w:r>
      <w:r>
        <w:rPr/>
        <w:t xml:space="preserve"> </w:t>
      </w:r>
      <w:r>
        <w:rPr>
          <w:b/>
        </w:rPr>
        <w:t>19</w:t>
      </w:r>
      <w:r>
        <w:rPr/>
        <w:t>: 266–269.</w:t>
      </w:r>
    </w:p>
    <w:p>
      <w:pPr>
        <w:pStyle w:val="Bibliography1"/>
        <w:rPr/>
      </w:pPr>
      <w:r>
        <w:rPr/>
        <w:t xml:space="preserve">Wright C and Luck C. 1984. Do elephants need to sweat? </w:t>
      </w:r>
      <w:r>
        <w:rPr>
          <w:i/>
        </w:rPr>
        <w:t>South Afr J Zool</w:t>
      </w:r>
      <w:r>
        <w:rPr/>
        <w:t xml:space="preserve"> </w:t>
      </w:r>
      <w:r>
        <w:rPr>
          <w:b/>
        </w:rPr>
        <w:t>19</w:t>
      </w:r>
      <w:r>
        <w:rPr/>
        <w:t>: 270–274.</w:t>
      </w:r>
      <w:bookmarkStart w:id="631" w:name="__UnoMark__2520_1947714979"/>
      <w:bookmarkEnd w:id="627"/>
      <w:bookmarkEnd w:id="631"/>
      <w:r>
        <w:rPr/>
        <w:t>: 270–274.</w:t>
      </w:r>
    </w:p>
    <w:p>
      <w:pPr>
        <w:pStyle w:val="Normal"/>
        <w:rPr/>
      </w:pPr>
      <w:r>
        <w:rPr/>
      </w:r>
      <w:r>
        <w:br w:type="page"/>
      </w:r>
    </w:p>
    <w:p>
      <w:pPr>
        <w:pStyle w:val="Heading1"/>
        <w:numPr>
          <w:ilvl w:val="0"/>
          <w:numId w:val="2"/>
        </w:numPr>
        <w:rPr/>
      </w:pPr>
      <w:r>
        <w:rPr/>
        <w:t>Figures</w:t>
      </w:r>
    </w:p>
    <w:p>
      <w:pPr>
        <w:pStyle w:val="Normal"/>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208395" cy="31038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4"/>
                    <a:stretch>
                      <a:fillRect/>
                    </a:stretch>
                  </pic:blipFill>
                  <pic:spPr bwMode="auto">
                    <a:xfrm>
                      <a:off x="0" y="0"/>
                      <a:ext cx="6208395" cy="3103880"/>
                    </a:xfrm>
                    <a:prstGeom prst="rect">
                      <a:avLst/>
                    </a:prstGeom>
                  </pic:spPr>
                </pic:pic>
              </a:graphicData>
            </a:graphic>
          </wp:anchor>
        </w:drawing>
      </w:r>
    </w:p>
    <w:p>
      <w:pPr>
        <w:pStyle w:val="Fig"/>
        <w:spacing w:before="120" w:after="120"/>
        <w:rPr/>
      </w:pPr>
      <w:r>
        <w:rPr/>
        <w:t xml:space="preserve">Fig. </w:t>
      </w:r>
      <w:r>
        <w:rPr/>
        <w:fldChar w:fldCharType="begin"/>
      </w:r>
      <w:r>
        <w:instrText> SEQ Fig. \* ARABIC </w:instrText>
      </w:r>
      <w:r>
        <w:fldChar w:fldCharType="separate"/>
      </w:r>
      <w:r>
        <w:t>1</w:t>
      </w:r>
      <w:r>
        <w:fldChar w:fldCharType="end"/>
      </w:r>
      <w:r>
        <w:rPr/>
        <w:t xml:space="preserve">: (a) Study site in Kruger National Park, South Africa (red star), showing (b) park boundary (dashed grey line), major rivers (solid blue lines), open waterholes (blue dots), and raw elephant tracks (coloured lines, n = 14). (c) Inset showing 12 – 24-hour long track segments between water sources (blue dots and lines), coloured by representative elephant ID (n = 4). The riparian zone along rivers (500m from river centre) is shaded in blue. Background shows inverse distance interpolated values of woody density </w:t>
      </w:r>
      <w:bookmarkStart w:id="632" w:name="__UnoMark__1642_42033098471"/>
      <w:bookmarkStart w:id="633" w:name="__UnoMark__8004_26943507321"/>
      <w:bookmarkStart w:id="634" w:name="__UnoMark__1834_19477149791"/>
      <w:bookmarkStart w:id="635" w:name="__UnoMark__1935_19477149791"/>
      <w:bookmarkStart w:id="636" w:name="__UnoMark__2081_42033098471"/>
      <w:bookmarkStart w:id="637" w:name="ZOTERO_BREF_67KlcBs2PNrU1"/>
      <w:bookmarkStart w:id="638" w:name="__UnoMark__2461_19477149791"/>
      <w:bookmarkStart w:id="639" w:name="__UnoMark__9268_26943507321"/>
      <w:bookmarkStart w:id="640" w:name="__UnoMark__8667_26943507321"/>
      <w:bookmarkEnd w:id="633"/>
      <w:r>
        <w:rPr>
          <w:b w:val="false"/>
        </w:rPr>
        <w:t xml:space="preserve">(see Bucini </w:t>
      </w:r>
      <w:r>
        <w:rPr>
          <w:b w:val="false"/>
          <w:i/>
        </w:rPr>
        <w:t>et al.</w:t>
      </w:r>
      <w:r>
        <w:rPr>
          <w:b w:val="false"/>
        </w:rPr>
        <w:t xml:space="preserve"> 2010)</w:t>
      </w:r>
      <w:bookmarkStart w:id="641" w:name="__UnoMark__8318_26943507321"/>
      <w:bookmarkStart w:id="642" w:name="__UnoMark__8306_26943507321"/>
      <w:bookmarkEnd w:id="632"/>
      <w:bookmarkEnd w:id="634"/>
      <w:bookmarkEnd w:id="635"/>
      <w:bookmarkEnd w:id="636"/>
      <w:bookmarkEnd w:id="637"/>
      <w:bookmarkEnd w:id="638"/>
      <w:bookmarkEnd w:id="639"/>
      <w:bookmarkEnd w:id="640"/>
      <w:bookmarkEnd w:id="641"/>
      <w:bookmarkEnd w:id="642"/>
      <w:r>
        <w:rPr/>
        <w:t>.</w:t>
      </w:r>
    </w:p>
    <w:p>
      <w:pPr>
        <w:pStyle w:val="Fig"/>
        <w:spacing w:before="120" w:after="120"/>
        <w:rPr/>
      </w:pPr>
      <w:r>
        <w:rPr/>
        <w:fldChar w:fldCharType="begin"/>
      </w:r>
      <w:r>
        <w:instrText> SEQ Fig. \* ARABIC </w:instrText>
      </w:r>
      <w:r>
        <w:fldChar w:fldCharType="separate"/>
      </w:r>
      <w:r>
        <w:t>2</w:t>
      </w:r>
      <w:r>
        <w:fldChar w:fldCharType="end"/>
      </w:r>
    </w:p>
    <w:p>
      <w:pPr>
        <w:pStyle w:val="Fig"/>
        <w:spacing w:before="120" w:after="120"/>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208395" cy="310388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tretch>
                      <a:fillRect/>
                    </a:stretch>
                  </pic:blipFill>
                  <pic:spPr bwMode="auto">
                    <a:xfrm>
                      <a:off x="0" y="0"/>
                      <a:ext cx="6208395" cy="3103880"/>
                    </a:xfrm>
                    <a:prstGeom prst="rect">
                      <a:avLst/>
                    </a:prstGeom>
                  </pic:spPr>
                </pic:pic>
              </a:graphicData>
            </a:graphic>
          </wp:anchor>
        </w:drawing>
      </w:r>
    </w:p>
    <w:p>
      <w:pPr>
        <w:pStyle w:val="Fig"/>
        <w:spacing w:before="120" w:after="120"/>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208395" cy="1460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6208395" cy="14605"/>
                    </a:xfrm>
                    <a:prstGeom prst="rect">
                      <a:avLst/>
                    </a:prstGeom>
                  </pic:spPr>
                </pic:pic>
              </a:graphicData>
            </a:graphic>
          </wp:anchor>
        </w:drawing>
      </w:r>
      <w:r>
        <w:rPr>
          <w:vanish/>
        </w:rPr>
        <w:br/>
      </w:r>
      <w:r>
        <w:rPr/>
        <w:t xml:space="preserve">Fig. </w:t>
      </w:r>
      <w:r>
        <w:rPr/>
        <w:fldChar w:fldCharType="begin"/>
      </w:r>
      <w:r>
        <w:instrText> SEQ Fig. \* ARABIC </w:instrText>
      </w:r>
      <w:r>
        <w:fldChar w:fldCharType="separate"/>
      </w:r>
      <w:r>
        <w:t>3</w:t>
      </w:r>
      <w:r>
        <w:fldChar w:fldCharType="end"/>
      </w:r>
      <w:r>
        <w:rPr/>
        <w:t>: (a) Mean thermochron temperature (coloured points: cool-dry = blue, hot-wet = red) and measured ambient temperature (outline points: cool-dry = circles, hot-wet = triangles) at each hour of day in each season across the study period ( and (b) GLM fits (lines) in each season (cool-dry: blue circles &amp; lines, hot-wet: red triangles &amp; lines). Vertical lineranges and shaded areas (coloured by season) indicate 95% confidence intervals at each point.</w:t>
      </w:r>
      <w:r>
        <w:br w:type="page"/>
      </w:r>
    </w:p>
    <w:p>
      <w:pPr>
        <w:pStyle w:val="Fig"/>
        <w:spacing w:before="120" w:after="120"/>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208395" cy="146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6208395" cy="14605"/>
                    </a:xfrm>
                    <a:prstGeom prst="rect">
                      <a:avLst/>
                    </a:prstGeom>
                  </pic:spPr>
                </pic:pic>
              </a:graphicData>
            </a:graphic>
          </wp:anchor>
        </w:drawing>
      </w:r>
      <w:r>
        <w:rPr>
          <w:vanish/>
        </w:rPr>
        <w:br/>
      </w:r>
    </w:p>
    <w:p>
      <w:pPr>
        <w:pStyle w:val="Fig"/>
        <w:spacing w:before="120" w:after="120"/>
        <w:rPr>
          <w:vanish/>
        </w:rPr>
      </w:pPr>
      <w:r>
        <w:rPr>
          <w:vanish/>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6208395" cy="14605"/>
            <wp:effectExtent l="0" t="0" r="0" b="0"/>
            <wp:wrapSquare wrapText="largest"/>
            <wp:docPr id="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 descr=""/>
                    <pic:cNvPicPr>
                      <a:picLocks noChangeAspect="1" noChangeArrowheads="1"/>
                    </pic:cNvPicPr>
                  </pic:nvPicPr>
                  <pic:blipFill>
                    <a:blip r:embed="rId8"/>
                    <a:stretch>
                      <a:fillRect/>
                    </a:stretch>
                  </pic:blipFill>
                  <pic:spPr bwMode="auto">
                    <a:xfrm>
                      <a:off x="0" y="0"/>
                      <a:ext cx="6208395" cy="14605"/>
                    </a:xfrm>
                    <a:prstGeom prst="rect">
                      <a:avLst/>
                    </a:prstGeom>
                  </pic:spPr>
                </pic:pic>
              </a:graphicData>
            </a:graphic>
          </wp:anchor>
        </w:drawing>
      </w:r>
    </w:p>
    <w:p>
      <w:pPr>
        <w:pStyle w:val="Fig"/>
        <w:spacing w:before="120" w:after="120"/>
        <w:rPr/>
      </w:pPr>
      <w:r>
        <w:rPr/>
        <w:t xml:space="preserve">Fig. </w:t>
      </w:r>
      <w:r>
        <w:rPr/>
        <w:fldChar w:fldCharType="begin"/>
      </w:r>
      <w:r>
        <w:instrText> SEQ Fig. \* ARABIC </w:instrText>
      </w:r>
      <w:r>
        <w:fldChar w:fldCharType="separate"/>
      </w:r>
      <w:r>
        <w:t>4</w:t>
      </w:r>
      <w:r>
        <w:fldChar w:fldCharType="end"/>
      </w:r>
      <w:r>
        <w:rPr/>
        <w:t xml:space="preserve">: </w:t>
      </w:r>
      <w:r>
        <w:rPr/>
        <w:t xml:space="preserve">(a) </w:t>
      </w:r>
      <w:r>
        <w:rPr/>
        <w:t xml:space="preserve">Probability density plot of segment durations (in hours) between water points. Seasons are represented by lines (cool-dry: </w:t>
      </w:r>
      <w:r>
        <w:rPr/>
        <w:t>dashed</w:t>
      </w:r>
      <w:r>
        <w:rPr/>
        <w:t xml:space="preserve">, hot-wet: </w:t>
      </w:r>
      <w:r>
        <w:rPr/>
        <w:t>solid</w:t>
      </w:r>
      <w:r>
        <w:rPr/>
        <w:t xml:space="preserve">). </w:t>
      </w:r>
      <w:r>
        <w:rPr/>
        <w:t>Lower</w:t>
      </w:r>
      <w:r>
        <w:rPr/>
        <w:t xml:space="preserve"> and </w:t>
      </w:r>
      <w:r>
        <w:rPr/>
        <w:t>upper</w:t>
      </w:r>
      <w:r>
        <w:rPr/>
        <w:t xml:space="preserve"> limits in both seasons have been set at </w:t>
      </w:r>
      <w:r>
        <w:rPr/>
        <w:t>3</w:t>
      </w:r>
      <w:r>
        <w:rPr/>
        <w:t xml:space="preserve"> and </w:t>
      </w:r>
      <w:r>
        <w:rPr/>
        <w:t>72</w:t>
      </w:r>
      <w:r>
        <w:rPr/>
        <w:t xml:space="preserve"> hours, respectively. The rectangle shows the </w:t>
      </w:r>
      <w:commentRangeStart w:id="20"/>
      <w:r>
        <w:rPr/>
        <w:t xml:space="preserve">peak representing segments </w:t>
      </w:r>
      <w:r>
        <w:rPr/>
      </w:r>
      <w:commentRangeEnd w:id="20"/>
      <w:r>
        <w:commentReference w:id="20"/>
      </w:r>
      <w:r>
        <w:rPr/>
        <w:commentReference w:id="21"/>
      </w:r>
      <w:r>
        <w:rPr/>
        <w:t xml:space="preserve">of a duration between 12 and 24 hours, which were used for all further characterisation. </w:t>
      </w:r>
    </w:p>
    <w:p>
      <w:pPr>
        <w:pStyle w:val="Fig"/>
        <w:spacing w:before="120" w:after="120"/>
        <w:rPr/>
      </w:pPr>
      <w:r>
        <w:rPr/>
        <w:t>Probability density plots of (</w:t>
      </w:r>
      <w:r>
        <w:rPr/>
        <w:t>b</w:t>
      </w:r>
      <w:r>
        <w:rPr/>
        <w:t>) Actual distances travelled by elephants along 12 -- 24 hour track segments between water points, (</w:t>
      </w:r>
      <w:r>
        <w:rPr/>
        <w:t>c</w:t>
      </w:r>
      <w:r>
        <w:rPr/>
        <w:t>) Linear distances between start and end points of 12 – 24 hour track segments between water points, and (</w:t>
      </w:r>
      <w:r>
        <w:rPr/>
        <w:t>d</w:t>
      </w:r>
      <w:r>
        <w:rPr/>
        <w:t>) Linear distance between the midpoints (defined by temporal duration) of successive 12 – 24 hour segments in each season. Seasons are represented by lines (cool-dry: grey, hot-wet: black).</w:t>
      </w:r>
      <w:r>
        <w:br w:type="page"/>
      </w:r>
    </w:p>
    <w:p>
      <w:pPr>
        <w:pStyle w:val="Fig"/>
        <w:spacing w:before="120" w:after="120"/>
        <w:rPr/>
      </w:pPr>
      <w:commentRangeStart w:id="22"/>
      <w: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208395" cy="3724910"/>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9"/>
                    <a:stretch>
                      <a:fillRect/>
                    </a:stretch>
                  </pic:blipFill>
                  <pic:spPr bwMode="auto">
                    <a:xfrm>
                      <a:off x="0" y="0"/>
                      <a:ext cx="6208395" cy="3724910"/>
                    </a:xfrm>
                    <a:prstGeom prst="rect">
                      <a:avLst/>
                    </a:prstGeom>
                  </pic:spPr>
                </pic:pic>
              </a:graphicData>
            </a:graphic>
          </wp:anchor>
        </w:drawing>
      </w:r>
      <w:r>
        <w:rPr/>
        <w:t>F</w:t>
      </w:r>
      <w:r>
        <w:rPr/>
        <w:t xml:space="preserve">ig. </w:t>
      </w:r>
      <w:r>
        <w:rPr/>
        <w:fldChar w:fldCharType="begin"/>
      </w:r>
      <w:r>
        <w:instrText> SEQ Fig. \* ARABIC </w:instrText>
      </w:r>
      <w:r>
        <w:fldChar w:fldCharType="separate"/>
      </w:r>
      <w:r>
        <w:t>5</w:t>
      </w:r>
      <w:r>
        <w:fldChar w:fldCharType="end"/>
      </w:r>
      <w:r>
        <w:rPr/>
        <w:t xml:space="preserve">: Distance </w:t>
      </w:r>
      <w:r>
        <w:rPr/>
      </w:r>
      <w:commentRangeEnd w:id="22"/>
      <w:r>
        <w:commentReference w:id="22"/>
      </w:r>
      <w:r>
        <w:rPr/>
        <w:t>moved along 12 – 24 hour segments as a function of the linear distance between the beginning and end of the segment, in each season. Data were grouped and averaged in 500m increments of the distance between segment start and end points. Seasons are represented by symbols (cool-dry: circles, hot-wet: triangles). Vertical lines represent 95% confidence intervals about each point.</w:t>
      </w:r>
      <w:r>
        <w:br w:type="page"/>
      </w:r>
    </w:p>
    <w:p>
      <w:pPr>
        <w:pStyle w:val="Fig"/>
        <w:spacing w:before="120" w:after="120"/>
        <w:rPr/>
      </w:pPr>
      <w:r>
        <w:rPr/>
      </w:r>
    </w:p>
    <w:p>
      <w:pPr>
        <w:pStyle w:val="Fig"/>
        <w:spacing w:before="120" w:after="120"/>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208395" cy="2660650"/>
            <wp:effectExtent l="0" t="0" r="0" b="0"/>
            <wp:wrapSquare wrapText="largest"/>
            <wp:docPr id="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0" descr=""/>
                    <pic:cNvPicPr>
                      <a:picLocks noChangeAspect="1" noChangeArrowheads="1"/>
                    </pic:cNvPicPr>
                  </pic:nvPicPr>
                  <pic:blipFill>
                    <a:blip r:embed="rId10"/>
                    <a:stretch>
                      <a:fillRect/>
                    </a:stretch>
                  </pic:blipFill>
                  <pic:spPr bwMode="auto">
                    <a:xfrm>
                      <a:off x="0" y="0"/>
                      <a:ext cx="6208395" cy="2660650"/>
                    </a:xfrm>
                    <a:prstGeom prst="rect">
                      <a:avLst/>
                    </a:prstGeom>
                  </pic:spPr>
                </pic:pic>
              </a:graphicData>
            </a:graphic>
          </wp:anchor>
        </w:drawing>
      </w:r>
    </w:p>
    <w:p>
      <w:pPr>
        <w:pStyle w:val="Fig"/>
        <w:spacing w:before="120" w:after="120"/>
        <w:rPr/>
      </w:pPr>
      <w:r>
        <w:rPr/>
        <w:t xml:space="preserve">Fig. </w:t>
      </w:r>
      <w:r>
        <w:rPr/>
        <w:fldChar w:fldCharType="begin"/>
      </w:r>
      <w:r>
        <w:instrText> SEQ Fig. \* ARABIC </w:instrText>
      </w:r>
      <w:r>
        <w:fldChar w:fldCharType="separate"/>
      </w:r>
      <w:r>
        <w:t>6</w:t>
      </w:r>
      <w:r>
        <w:fldChar w:fldCharType="end"/>
      </w:r>
      <w:r>
        <w:rPr/>
        <w:t>: Elephant movement variables along 12 – 24 hour track segments between water points at 5% intervals of segment duration (time): (a) Minimum distance to water (in metres), (b) Thermochron temperature, and (c) Speed (in m/hr). Points are separated by season (cool-dry = circles, hot-wet = triangles), and offset from each other to avoid overlap. Vertical lineranges show 95% confidence intervals about each point.</w:t>
      </w:r>
      <w:r>
        <w:br w:type="page"/>
      </w:r>
    </w:p>
    <w:p>
      <w:pPr>
        <w:pStyle w:val="Fig"/>
        <w:rPr/>
      </w:pPr>
      <w:r>
        <w:rPr/>
        <w:t xml:space="preserve">Fig. </w:t>
      </w:r>
      <w:r>
        <w:rPr/>
        <w:fldChar w:fldCharType="begin"/>
      </w:r>
      <w:r>
        <w:instrText> SEQ Fig. \* ARABIC </w:instrText>
      </w:r>
      <w:r>
        <w:fldChar w:fldCharType="separate"/>
      </w:r>
      <w:r>
        <w:t>7</w:t>
      </w:r>
      <w:r>
        <w:fldChar w:fldCharType="end"/>
      </w:r>
      <w:r>
        <w:rPr/>
        <w:t xml:space="preserve">: Elephant speed (points) at 2°C temperature intervals in each season (cool-dry: blue circles, hot-wet: red triangles). GAMM fit (lines), data error intervals (lineranges), and fit error intervals </w:t>
      </w:r>
      <w: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208395" cy="3724910"/>
            <wp:effectExtent l="0" t="0" r="0" b="0"/>
            <wp:wrapSquare wrapText="largest"/>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11"/>
                    <a:stretch>
                      <a:fillRect/>
                    </a:stretch>
                  </pic:blipFill>
                  <pic:spPr bwMode="auto">
                    <a:xfrm>
                      <a:off x="0" y="0"/>
                      <a:ext cx="6208395" cy="3724910"/>
                    </a:xfrm>
                    <a:prstGeom prst="rect">
                      <a:avLst/>
                    </a:prstGeom>
                  </pic:spPr>
                </pic:pic>
              </a:graphicData>
            </a:graphic>
          </wp:anchor>
        </w:drawing>
      </w:r>
      <w:r>
        <w:rPr/>
        <w:t>(</w:t>
      </w:r>
      <w:r>
        <w:rPr/>
        <w:t>shaded areas) are shown.</w:t>
      </w:r>
      <w:r>
        <w:br w:type="page"/>
      </w:r>
    </w:p>
    <w:p>
      <w:pPr>
        <w:pStyle w:val="Fig"/>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208395" cy="2628900"/>
            <wp:effectExtent l="0" t="0" r="0" b="0"/>
            <wp:wrapSquare wrapText="largest"/>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2"/>
                    <a:stretch>
                      <a:fillRect/>
                    </a:stretch>
                  </pic:blipFill>
                  <pic:spPr bwMode="auto">
                    <a:xfrm>
                      <a:off x="0" y="0"/>
                      <a:ext cx="6208395" cy="2628900"/>
                    </a:xfrm>
                    <a:prstGeom prst="rect">
                      <a:avLst/>
                    </a:prstGeom>
                  </pic:spPr>
                </pic:pic>
              </a:graphicData>
            </a:graphic>
          </wp:anchor>
        </w:drawing>
      </w:r>
    </w:p>
    <w:p>
      <w:pPr>
        <w:pStyle w:val="Fig"/>
        <w:rPr/>
      </w:pPr>
      <w:r>
        <w:rPr/>
        <w:t xml:space="preserve">Fig. </w:t>
      </w:r>
      <w:r>
        <w:rPr/>
        <w:fldChar w:fldCharType="begin"/>
      </w:r>
      <w:r>
        <w:instrText> SEQ Fig. \* ARABIC </w:instrText>
      </w:r>
      <w:r>
        <w:fldChar w:fldCharType="separate"/>
      </w:r>
      <w:r>
        <w:t>8</w:t>
      </w:r>
      <w:r>
        <w:fldChar w:fldCharType="end"/>
      </w:r>
      <w:r>
        <w:rPr/>
        <w:t xml:space="preserve">: (a) Woody densities at points traversed by elephants (n = 14), in Kruger National Park over the period August 2007 – August 2009. (b) LANDSAT-7 derived mean daytime temperature in Kruger NP over the study period, and (c) Ambient temperature as reported by elephant-borne thermochrons over the study period. Maps (a) and (b) created as inverse distance interpolations of </w:t>
      </w:r>
      <w:commentRangeStart w:id="23"/>
      <w:r>
        <w:rPr/>
        <w:t>values from elephant movement</w:t>
      </w:r>
      <w:r>
        <w:rPr/>
      </w:r>
      <w:commentRangeEnd w:id="23"/>
      <w:r>
        <w:commentReference w:id="23"/>
      </w:r>
      <w:r>
        <w:rPr/>
        <w:t xml:space="preserve"> and thermochron data, respectively.</w:t>
      </w:r>
      <w:r>
        <w:br w:type="page"/>
      </w:r>
    </w:p>
    <w:p>
      <w:pPr>
        <w:pStyle w:val="Fig"/>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208395" cy="2821940"/>
            <wp:effectExtent l="0" t="0" r="0" b="0"/>
            <wp:wrapSquare wrapText="largest"/>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3"/>
                    <a:stretch>
                      <a:fillRect/>
                    </a:stretch>
                  </pic:blipFill>
                  <pic:spPr bwMode="auto">
                    <a:xfrm>
                      <a:off x="0" y="0"/>
                      <a:ext cx="6208395" cy="2821940"/>
                    </a:xfrm>
                    <a:prstGeom prst="rect">
                      <a:avLst/>
                    </a:prstGeom>
                  </pic:spPr>
                </pic:pic>
              </a:graphicData>
            </a:graphic>
          </wp:anchor>
        </w:drawing>
      </w:r>
    </w:p>
    <w:p>
      <w:pPr>
        <w:pStyle w:val="Fig"/>
        <w:rPr/>
      </w:pPr>
      <w:commentRangeStart w:id="24"/>
      <w:r>
        <w:rPr/>
        <w:t xml:space="preserve">Fig. </w:t>
      </w:r>
      <w:r>
        <w:rPr/>
      </w:r>
      <w:commentRangeEnd w:id="24"/>
      <w:r>
        <w:commentReference w:id="24"/>
      </w:r>
      <w:r>
        <w:rPr/>
        <w:fldChar w:fldCharType="begin"/>
      </w:r>
      <w:r>
        <w:instrText> SEQ Fig. \* ARABIC </w:instrText>
      </w:r>
      <w:r>
        <w:fldChar w:fldCharType="separate"/>
      </w:r>
      <w:r>
        <w:t>9</w:t>
      </w:r>
      <w:r>
        <w:fldChar w:fldCharType="end"/>
      </w:r>
      <w:r>
        <w:rPr/>
        <w:t>: Boxplots of the minimum distance to water (in km), the mean daytime temperature over the two-year long study period (August 2007 –  August 2009) derived from LANDSAT-7, and the ambient daytime temperature reported by elephant-borne thermochrons over the the two-year study period, in each of 18 vegetation types reported in the data (right hand side). Numbers in brackets next to the vegetation types represent the number of elephant positions in each vegetation type. Data are not divided by season. Missing boxplots in column 3 indicate insufficient data.</w:t>
      </w:r>
      <w:r>
        <w:br w:type="page"/>
      </w:r>
    </w:p>
    <w:p>
      <w:pPr>
        <w:pStyle w:val="Fig"/>
        <w:spacing w:before="120" w:after="120"/>
        <w:rPr/>
      </w:pPr>
      <w: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208395" cy="7449820"/>
            <wp:effectExtent l="0" t="0" r="0" b="0"/>
            <wp:wrapSquare wrapText="largest"/>
            <wp:docPr id="1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4" descr=""/>
                    <pic:cNvPicPr>
                      <a:picLocks noChangeAspect="1" noChangeArrowheads="1"/>
                    </pic:cNvPicPr>
                  </pic:nvPicPr>
                  <pic:blipFill>
                    <a:blip r:embed="rId14"/>
                    <a:stretch>
                      <a:fillRect/>
                    </a:stretch>
                  </pic:blipFill>
                  <pic:spPr bwMode="auto">
                    <a:xfrm>
                      <a:off x="0" y="0"/>
                      <a:ext cx="6208395" cy="7449820"/>
                    </a:xfrm>
                    <a:prstGeom prst="rect">
                      <a:avLst/>
                    </a:prstGeom>
                  </pic:spPr>
                </pic:pic>
              </a:graphicData>
            </a:graphic>
          </wp:anchor>
        </w:drawing>
      </w:r>
      <w:r>
        <w:rPr/>
        <w:t>F</w:t>
      </w:r>
      <w:r>
        <w:rPr/>
        <w:t xml:space="preserve">ig. </w:t>
      </w:r>
      <w:r>
        <w:rPr/>
        <w:fldChar w:fldCharType="begin"/>
      </w:r>
      <w:r>
        <w:instrText> SEQ Fig. \* ARABIC </w:instrText>
      </w:r>
      <w:r>
        <w:fldChar w:fldCharType="separate"/>
      </w:r>
      <w:r>
        <w:t>10</w:t>
      </w:r>
      <w:r>
        <w:fldChar w:fldCharType="end"/>
      </w:r>
      <w:r>
        <w:rPr/>
        <w:t>: Numbers of GPS fixes for each elephant in discrete intervals of the tracking period. (a) GPS fixes per individual (n = 14) per season per year, and (b) GPS fixes within 10km of the weather station at Skukuza per individual (n = 3) in each month of the tracking period. Data shown in (b) were used to assess the accuracy of thermochrons as accurate measures of ambient temperature.</w:t>
      </w:r>
    </w:p>
    <w:sectPr>
      <w:headerReference w:type="even" r:id="rId15"/>
      <w:headerReference w:type="default" r:id="rId16"/>
      <w:headerReference w:type="first" r:id="rId17"/>
      <w:footerReference w:type="even" r:id="rId18"/>
      <w:footerReference w:type="default" r:id="rId19"/>
      <w:type w:val="nextPage"/>
      <w:pgSz w:w="12240" w:h="15840"/>
      <w:pgMar w:left="1282" w:right="1181" w:header="283" w:top="1138" w:footer="510" w:bottom="1138" w:gutter="0"/>
      <w:lnNumType w:countBy="1" w:restart="continuous" w:distance="567"/>
      <w:pgNumType w:fmt="decimal"/>
      <w:formProt w:val="false"/>
      <w:titlePg/>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Maria Thaker" w:date="2018-02-14T09:11:00Z" w:initials="MT">
    <w:p>
      <w:r>
        <w:rPr>
          <w:rFonts w:ascii="Liberation Serif" w:hAnsi="Liberation Serif" w:eastAsia="DejaVu Sans" w:cs="DejaVu Sans"/>
          <w:color w:val="00000A"/>
          <w:szCs w:val="24"/>
          <w:lang w:val="en-US" w:eastAsia="en-US" w:bidi="en-US"/>
        </w:rPr>
        <w:t>I think we’ve condensed and simplified the results too much. Almost reads trivial now. Abi – do we want to bring the glm back. Start with how much temperature influences movement strategies (where they are and how fast they move), beyond vegetation. Then explain in what way temp influences movement.</w:t>
      </w:r>
    </w:p>
  </w:comment>
  <w:comment w:id="1" w:author="pratik gupte" w:date="2018-03-05T13:59:00Z" w:initials="pg">
    <w:p>
      <w:r>
        <w:rPr>
          <w:rFonts w:ascii="Cambria" w:hAnsi="Cambria" w:eastAsia="Cambria" w:cs="DejaVu Sans"/>
          <w:i/>
          <w:color w:val="00000A"/>
          <w:sz w:val="16"/>
          <w:szCs w:val="24"/>
          <w:lang w:val="en-US" w:eastAsia="en-US" w:bidi="en-US"/>
        </w:rPr>
        <w:t>Reply to Maria Thaker (14/02/2018, 09:11): "..."</w:t>
      </w:r>
    </w:p>
    <w:p>
      <w:r>
        <w:rPr>
          <w:rFonts w:ascii="Liberation Serif" w:hAnsi="Liberation Serif" w:eastAsia="DejaVu Sans" w:cs="DejaVu Sans"/>
          <w:color w:val="00000A"/>
          <w:sz w:val="20"/>
          <w:szCs w:val="24"/>
          <w:lang w:val="en-US" w:eastAsia="en-US" w:bidi="en-US"/>
        </w:rPr>
        <w:t>Expanded results</w:t>
      </w:r>
    </w:p>
  </w:comment>
  <w:comment w:id="2" w:author="pratik gupte" w:date="2018-03-22T16:45:02Z" w:initials="pg">
    <w:p>
      <w:r>
        <w:rPr>
          <w:rFonts w:cs="" w:ascii="Cambria" w:hAnsi="Cambria" w:eastAsia="Calibri"/>
          <w:b w:val="false"/>
          <w:bCs w:val="false"/>
          <w:i w:val="false"/>
          <w:iCs w:val="false"/>
          <w:caps w:val="false"/>
          <w:smallCaps w:val="false"/>
          <w:strike w:val="false"/>
          <w:dstrike w:val="false"/>
          <w:outline w:val="false"/>
          <w:shadow w:val="false"/>
          <w:emboss w:val="false"/>
          <w:imprint w:val="false"/>
          <w:color w:val="00000A"/>
          <w:spacing w:val="0"/>
          <w:w w:val="100"/>
          <w:kern w:val="0"/>
          <w:position w:val="0"/>
          <w:sz w:val="20"/>
          <w:sz w:val="20"/>
          <w:szCs w:val="22"/>
          <w:u w:val="none"/>
          <w:vertAlign w:val="baseline"/>
          <w:em w:val="none"/>
          <w:lang w:val="en-US" w:bidi="ar-SA" w:eastAsia="en-US"/>
        </w:rPr>
        <w:t>Landscape types is the term used in Gertenbach 1983</w:t>
      </w:r>
    </w:p>
  </w:comment>
  <w:comment w:id="3" w:author="pratik gupte" w:date="2018-03-22T16:46:16Z" w:initials="pg">
    <w:p>
      <w:r>
        <w:rPr>
          <w:rFonts w:cs="" w:ascii="Cambria" w:hAnsi="Cambria" w:eastAsia="Calibri"/>
          <w:b w:val="false"/>
          <w:bCs w:val="false"/>
          <w:i w:val="false"/>
          <w:iCs w:val="false"/>
          <w:caps w:val="false"/>
          <w:smallCaps w:val="false"/>
          <w:strike w:val="false"/>
          <w:dstrike w:val="false"/>
          <w:outline w:val="false"/>
          <w:shadow w:val="false"/>
          <w:emboss w:val="false"/>
          <w:imprint w:val="false"/>
          <w:color w:val="00000A"/>
          <w:spacing w:val="0"/>
          <w:w w:val="100"/>
          <w:kern w:val="0"/>
          <w:position w:val="0"/>
          <w:sz w:val="20"/>
          <w:sz w:val="20"/>
          <w:szCs w:val="22"/>
          <w:u w:val="none"/>
          <w:vertAlign w:val="baseline"/>
          <w:em w:val="none"/>
          <w:lang w:val="en-US" w:bidi="ar-SA" w:eastAsia="en-US"/>
        </w:rPr>
        <w:t>Gertenbach 1983 is the reference.</w:t>
      </w:r>
    </w:p>
  </w:comment>
  <w:comment w:id="4" w:author="pratik gupte" w:date="2018-03-22T08:13:00Z" w:initials="pg">
    <w:p>
      <w:r>
        <w:rPr>
          <w:rFonts w:ascii="Cambria" w:hAnsi="Cambria" w:eastAsia="Calibri" w:cs="DejaVu Sans"/>
          <w:color w:val="00000A"/>
          <w:sz w:val="20"/>
          <w:szCs w:val="24"/>
          <w:lang w:val="en-US" w:eastAsia="en-US" w:bidi="en-US"/>
        </w:rPr>
        <w:t>This could be better explained. Elephants are free to move both during th day and night, when temperatures are different. The map (Fig. 10c) shows the temperatures at which elephants are in certain parts of the park, ie, red parts of the map show where elephants are at the hottest part of the day, and blue parts show where elephants are when it is cooler.</w:t>
      </w:r>
    </w:p>
    <w:p>
      <w:r>
        <w:rPr>
          <w:rFonts w:ascii="Liberation Serif" w:hAnsi="Liberation Serif" w:eastAsia="DejaVu Sans" w:cs="DejaVu Sans"/>
          <w:color w:val="auto"/>
          <w:szCs w:val="24"/>
          <w:lang w:val="en-US" w:eastAsia="en-US" w:bidi="en-US"/>
        </w:rPr>
      </w:r>
    </w:p>
    <w:p>
      <w:r>
        <w:rPr>
          <w:rFonts w:ascii="Cambria" w:hAnsi="Cambria" w:eastAsia="Calibri" w:cs="DejaVu Sans"/>
          <w:color w:val="00000A"/>
          <w:sz w:val="20"/>
          <w:szCs w:val="24"/>
          <w:lang w:val="en-US" w:eastAsia="en-US" w:bidi="en-US"/>
        </w:rPr>
        <w:t xml:space="preserve">MT response: this is problematic as you rightly discovered. Can you do a correlation between average diurnal thermochron temperature and LANDSAT temp for each ele location? </w:t>
      </w:r>
    </w:p>
  </w:comment>
  <w:comment w:id="5" w:author="pratik gupte" w:date="2018-03-23T11:01:34Z" w:initials="pg">
    <w:p>
      <w:r>
        <w:rPr>
          <w:rFonts w:ascii="Liberation Serif" w:hAnsi="Liberation Serif" w:eastAsia="DejaVu Sans" w:cs="DejaVu Sans"/>
          <w:color w:val="00000A"/>
          <w:sz w:val="20"/>
          <w:szCs w:val="24"/>
          <w:lang w:val="en-US" w:eastAsia="en-US" w:bidi="ar-SA"/>
        </w:rPr>
        <w:t>This has changed significantly.</w:t>
      </w:r>
    </w:p>
  </w:comment>
  <w:comment w:id="6" w:author="Maria Thaker" w:date="2018-03-22T12:25:00Z" w:initials="MT">
    <w:p>
      <w:r>
        <w:rPr>
          <w:rFonts w:ascii="Liberation Serif" w:hAnsi="Liberation Serif" w:eastAsia="DejaVu Sans" w:cs="DejaVu Sans"/>
          <w:color w:val="00000A"/>
          <w:szCs w:val="24"/>
          <w:lang w:val="en-US" w:eastAsia="en-US" w:bidi="en-US"/>
        </w:rPr>
        <w:t>Huh?</w:t>
      </w:r>
    </w:p>
  </w:comment>
  <w:comment w:id="7" w:author="pratik gupte" w:date="2018-03-23T08:13:25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12:25): "..."</w:t>
      </w:r>
    </w:p>
    <w:p>
      <w:r>
        <w:rPr>
          <w:rFonts w:ascii="Liberation Serif" w:hAnsi="Liberation Serif" w:eastAsia="DejaVu Sans" w:cs="DejaVu Sans"/>
          <w:color w:val="00000A"/>
          <w:sz w:val="20"/>
          <w:szCs w:val="24"/>
          <w:lang w:val="en-US" w:eastAsia="en-US" w:bidi="ar-SA"/>
        </w:rPr>
        <w:t>Thermochrons measure temperature at half hour intervals, but the analysis was run at each hour, so the thermochron temperatures were averaged over an hour (ie, 0200 and 0230) both contribute to the mean for 0200. This mean was pooled across the individuals within 10km of skukuza.</w:t>
      </w:r>
    </w:p>
  </w:comment>
  <w:comment w:id="8" w:author="pratik gupte" w:date="2018-03-14T19:02:00Z" w:initials="pg">
    <w:p>
      <w:r>
        <w:rPr>
          <w:rFonts w:ascii="Liberation Serif" w:hAnsi="Liberation Serif" w:eastAsia="Calibri" w:cs="DejaVu Sans"/>
          <w:color w:val="00000A"/>
          <w:sz w:val="24"/>
          <w:szCs w:val="24"/>
          <w:lang w:val="en-US" w:eastAsia="en-US" w:bidi="en-US"/>
        </w:rPr>
        <w:t>I wasn’t able to understand how the seasons were defined in this paper.</w:t>
      </w:r>
    </w:p>
  </w:comment>
  <w:comment w:id="9" w:author="Maria Thaker" w:date="2018-03-22T12:03:00Z" w:initials="MT">
    <w:p>
      <w:r>
        <w:rPr>
          <w:rFonts w:ascii="Liberation Serif" w:hAnsi="Liberation Serif" w:eastAsia="DejaVu Sans" w:cs="DejaVu Sans"/>
          <w:color w:val="00000A"/>
          <w:szCs w:val="24"/>
          <w:lang w:val="en-US" w:eastAsia="en-US" w:bidi="en-US"/>
        </w:rPr>
        <w:t>Huh?</w:t>
      </w:r>
    </w:p>
  </w:comment>
  <w:comment w:id="10" w:author="pratik gupte" w:date="2018-03-23T08:16:14Z" w:initials="pg">
    <w:p>
      <w:r>
        <w:rPr>
          <w:rFonts w:cs="" w:ascii="Liberation Serif" w:hAnsi="Liberation Serif"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24"/>
          <w:sz w:val="24"/>
          <w:szCs w:val="22"/>
          <w:u w:val="none"/>
          <w:vertAlign w:val="baseline"/>
          <w:em w:val="none"/>
          <w:lang w:val="en-US" w:bidi="ar-SA" w:eastAsia="en-US"/>
        </w:rPr>
        <w:t>Reply to Maria Thaker (22/03/2018, 12:03): "..."</w:t>
      </w:r>
    </w:p>
    <w:p>
      <w:r>
        <w:rPr>
          <w:rFonts w:ascii="Liberation Serif" w:hAnsi="Liberation Serif" w:eastAsia="DejaVu Sans" w:cs="DejaVu Sans"/>
          <w:color w:val="00000A"/>
          <w:sz w:val="24"/>
          <w:szCs w:val="24"/>
          <w:lang w:val="en-US" w:eastAsia="en-US" w:bidi="ar-SA"/>
        </w:rPr>
        <w:t>Some visits to water could have occurred between two GPS fixes. Elephants arriving and leaving water are fast, around 600m/hour. An elephant could arrive at water, drink, and leave, all within a half hour. Its GPS fix for that visit would then be lost if we defined a visit as being within, say, 10m from water.</w:t>
      </w:r>
    </w:p>
  </w:comment>
  <w:comment w:id="11" w:author="Maria Thaker" w:date="2018-03-22T12:33:00Z" w:initials="MT">
    <w:p>
      <w:r>
        <w:rPr>
          <w:rFonts w:ascii="Liberation Serif" w:hAnsi="Liberation Serif" w:eastAsia="DejaVu Sans" w:cs="DejaVu Sans"/>
          <w:color w:val="00000A"/>
          <w:szCs w:val="24"/>
          <w:lang w:val="en-US" w:eastAsia="en-US" w:bidi="en-US"/>
        </w:rPr>
        <w:t>Speed is calculated as distance travelled between successive points, and not reported by the transmitter</w:t>
      </w:r>
    </w:p>
  </w:comment>
  <w:comment w:id="12" w:author="pratik gupte" w:date="2018-03-23T11:03:29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12:33): "..."</w:t>
      </w:r>
    </w:p>
    <w:p>
      <w:r>
        <w:rPr>
          <w:rFonts w:ascii="Liberation Serif" w:hAnsi="Liberation Serif" w:eastAsia="DejaVu Sans" w:cs="DejaVu Sans"/>
          <w:color w:val="00000A"/>
          <w:sz w:val="20"/>
          <w:szCs w:val="24"/>
          <w:lang w:val="en-US" w:eastAsia="en-US" w:bidi="ar-SA"/>
        </w:rPr>
        <w:t>Changing all “speeds” to steplength.</w:t>
      </w:r>
    </w:p>
  </w:comment>
  <w:comment w:id="13" w:author="Maria Thaker" w:date="2018-03-22T14:21:00Z" w:initials="MT">
    <w:p>
      <w:r>
        <w:rPr>
          <w:rFonts w:ascii="Liberation Serif" w:hAnsi="Liberation Serif" w:eastAsia="DejaVu Sans" w:cs="DejaVu Sans"/>
          <w:color w:val="00000A"/>
          <w:szCs w:val="24"/>
          <w:lang w:val="en-US" w:eastAsia="en-US" w:bidi="en-US"/>
        </w:rPr>
        <w:t>Report exact p values and not &lt; values</w:t>
      </w:r>
    </w:p>
  </w:comment>
  <w:comment w:id="14" w:author="Maria Thaker" w:date="2018-03-22T14:21:00Z" w:initials="MT">
    <w:p>
      <w:r>
        <w:rPr>
          <w:rFonts w:ascii="Liberation Serif" w:hAnsi="Liberation Serif" w:eastAsia="DejaVu Sans" w:cs="DejaVu Sans"/>
          <w:color w:val="00000A"/>
          <w:szCs w:val="24"/>
          <w:lang w:val="en-US" w:eastAsia="en-US" w:bidi="en-US"/>
        </w:rPr>
        <w:t>What do you mean by elephant movement? What metric exactly?</w:t>
      </w:r>
    </w:p>
  </w:comment>
  <w:comment w:id="15" w:author="Maria Thaker" w:date="2018-03-22T14:22:00Z" w:initials="MT">
    <w:p>
      <w:r>
        <w:rPr>
          <w:rFonts w:ascii="Liberation Serif" w:hAnsi="Liberation Serif" w:eastAsia="DejaVu Sans" w:cs="DejaVu Sans"/>
          <w:color w:val="00000A"/>
          <w:szCs w:val="24"/>
          <w:lang w:val="en-US" w:eastAsia="en-US" w:bidi="en-US"/>
        </w:rPr>
        <w:t>Is this an r value? Also add the p – value associated with these correlation coefficients.</w:t>
      </w:r>
    </w:p>
  </w:comment>
  <w:comment w:id="16" w:author="pratik gupte" w:date="2018-03-23T14:08:14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14:22): "..."</w:t>
      </w:r>
    </w:p>
    <w:p>
      <w:r>
        <w:rPr>
          <w:rFonts w:ascii="Liberation Serif" w:hAnsi="Liberation Serif" w:eastAsia="DejaVu Sans" w:cs="DejaVu Sans"/>
          <w:color w:val="00000A"/>
          <w:sz w:val="20"/>
          <w:szCs w:val="24"/>
          <w:lang w:val="en-US" w:eastAsia="en-US" w:bidi="ar-SA"/>
        </w:rPr>
        <w:t>Yes. There are 48 r values and p values, for each hour (24) in each season (2). A table in supplementary material?</w:t>
      </w:r>
    </w:p>
  </w:comment>
  <w:comment w:id="17" w:author="pratik gupte" w:date="2018-03-23T14:44:03Z" w:initials="pg">
    <w:p>
      <w:r>
        <w:rPr>
          <w:rFonts w:cs="" w:ascii="Cambria" w:hAnsi="Cambria" w:eastAsia="Calibri"/>
          <w:b w:val="false"/>
          <w:bCs w:val="false"/>
          <w:i w:val="false"/>
          <w:iCs w:val="false"/>
          <w:caps w:val="false"/>
          <w:smallCaps w:val="false"/>
          <w:strike w:val="false"/>
          <w:dstrike w:val="false"/>
          <w:outline w:val="false"/>
          <w:shadow w:val="false"/>
          <w:emboss w:val="false"/>
          <w:imprint w:val="false"/>
          <w:color w:val="00000A"/>
          <w:spacing w:val="0"/>
          <w:w w:val="100"/>
          <w:kern w:val="0"/>
          <w:position w:val="0"/>
          <w:sz w:val="20"/>
          <w:sz w:val="20"/>
          <w:szCs w:val="22"/>
          <w:u w:val="none"/>
          <w:vertAlign w:val="baseline"/>
          <w:em w:val="none"/>
          <w:lang w:val="en-US" w:bidi="ar-SA" w:eastAsia="en-US"/>
        </w:rPr>
        <w:t>This was an obvious error, elephants can only start from within 500m. 2 anomalous segments removed.</w:t>
      </w:r>
    </w:p>
  </w:comment>
  <w:comment w:id="18" w:author="Maria Thaker" w:date="2018-03-22T14:26:00Z" w:initials="MT">
    <w:p>
      <w:r>
        <w:rPr>
          <w:rFonts w:ascii="Liberation Serif" w:hAnsi="Liberation Serif" w:eastAsia="DejaVu Sans" w:cs="DejaVu Sans"/>
          <w:color w:val="00000A"/>
          <w:szCs w:val="24"/>
          <w:lang w:val="en-US" w:eastAsia="en-US" w:bidi="en-US"/>
        </w:rPr>
        <w:t>How can the mean be greater than the range?</w:t>
      </w:r>
    </w:p>
  </w:comment>
  <w:comment w:id="19" w:author="pratik gupte" w:date="2018-03-23T14:43:56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14:26): "..."</w:t>
      </w:r>
    </w:p>
    <w:p>
      <w:r>
        <w:rPr>
          <w:rFonts w:ascii="Liberation Serif" w:hAnsi="Liberation Serif" w:eastAsia="DejaVu Sans" w:cs="DejaVu Sans"/>
          <w:color w:val="00000A"/>
          <w:sz w:val="20"/>
          <w:szCs w:val="24"/>
          <w:lang w:val="en-US" w:eastAsia="en-US" w:bidi="ar-SA"/>
        </w:rPr>
        <w:t>Updated</w:t>
      </w:r>
    </w:p>
  </w:comment>
  <w:comment w:id="20" w:author="Maria Thaker" w:date="2018-03-22T14:30:00Z" w:initials="MT">
    <w:p>
      <w:r>
        <w:rPr>
          <w:rFonts w:ascii="Liberation Serif" w:hAnsi="Liberation Serif" w:eastAsia="DejaVu Sans" w:cs="DejaVu Sans"/>
          <w:color w:val="00000A"/>
          <w:szCs w:val="24"/>
          <w:lang w:val="en-US" w:eastAsia="en-US" w:bidi="en-US"/>
        </w:rPr>
        <w:t>Oh dear. Can’t say “peak” anymore because it’s not a peak. Let’s discuss this. Maybe better to revert to a version of the line graph you had previously.</w:t>
      </w:r>
    </w:p>
  </w:comment>
  <w:comment w:id="21" w:author="pratik gupte" w:date="2018-03-23T14:17:36Z" w:initials="pg">
    <w:p>
      <w:r>
        <w:rPr>
          <w:rFonts w:cs="" w:ascii="Cambria" w:hAnsi="Cambria" w:eastAsia="Calibri"/>
          <w:b w:val="false"/>
          <w:bCs w:val="false"/>
          <w:i/>
          <w:iCs w:val="false"/>
          <w:caps w:val="false"/>
          <w:smallCaps w:val="false"/>
          <w:strike w:val="false"/>
          <w:dstrike w:val="false"/>
          <w:outline w:val="false"/>
          <w:shadow w:val="false"/>
          <w:emboss w:val="false"/>
          <w:imprint w:val="false"/>
          <w:color w:val="00000A"/>
          <w:spacing w:val="0"/>
          <w:w w:val="100"/>
          <w:kern w:val="0"/>
          <w:position w:val="0"/>
          <w:sz w:val="16"/>
          <w:sz w:val="16"/>
          <w:szCs w:val="22"/>
          <w:u w:val="none"/>
          <w:vertAlign w:val="baseline"/>
          <w:em w:val="none"/>
          <w:lang w:val="en-US" w:bidi="ar-SA" w:eastAsia="en-US"/>
        </w:rPr>
        <w:t>Reply to Maria Thaker (22/03/2018, 14:30): "..."</w:t>
      </w:r>
    </w:p>
    <w:p>
      <w:r>
        <w:rPr>
          <w:rFonts w:ascii="Liberation Serif" w:hAnsi="Liberation Serif" w:eastAsia="DejaVu Sans" w:cs="DejaVu Sans"/>
          <w:color w:val="00000A"/>
          <w:sz w:val="20"/>
          <w:szCs w:val="24"/>
          <w:lang w:val="en-US" w:eastAsia="en-US" w:bidi="ar-SA"/>
        </w:rPr>
        <w:t>Changed</w:t>
      </w:r>
    </w:p>
  </w:comment>
  <w:comment w:id="22" w:author="Maria Thaker" w:date="2018-03-22T14:40:00Z" w:initials="MT">
    <w:p>
      <w:r>
        <w:rPr>
          <w:rFonts w:ascii="Liberation Serif" w:hAnsi="Liberation Serif" w:eastAsia="DejaVu Sans" w:cs="DejaVu Sans"/>
          <w:color w:val="00000A"/>
          <w:szCs w:val="24"/>
          <w:lang w:val="en-US" w:eastAsia="en-US" w:bidi="en-US"/>
        </w:rPr>
        <w:t>Can you fit a line through that so I have an r and p value</w:t>
      </w:r>
    </w:p>
  </w:comment>
  <w:comment w:id="23" w:author="pratik gupte" w:date="2018-03-22T08:23:00Z" w:initials="pg">
    <w:p>
      <w:r>
        <w:rPr>
          <w:rFonts w:ascii="Cambria" w:hAnsi="Cambria" w:eastAsia="DejaVu Sans" w:cs="DejaVu Sans"/>
          <w:color w:val="00000A"/>
          <w:sz w:val="20"/>
          <w:szCs w:val="24"/>
          <w:lang w:val="en-US" w:eastAsia="en-US" w:bidi="en-US"/>
        </w:rPr>
        <w:t>Problematic. Somewhere, there must be a real map from which the values were taken. The article, Bucini et al 2010 is not helpful.</w:t>
      </w:r>
    </w:p>
  </w:comment>
  <w:comment w:id="24" w:author="Maria Thaker" w:date="2018-03-22T14:41:00Z" w:initials="MT">
    <w:p>
      <w:r>
        <w:rPr>
          <w:rFonts w:ascii="Liberation Serif" w:hAnsi="Liberation Serif" w:eastAsia="DejaVu Sans" w:cs="DejaVu Sans"/>
          <w:color w:val="auto"/>
          <w:szCs w:val="24"/>
          <w:lang w:val="en-US" w:eastAsia="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swiss"/>
    <w:pitch w:val="default"/>
  </w:font>
  <w:font w:name="Times New Roman">
    <w:charset w:val="01"/>
    <w:family w:val="swiss"/>
    <w:pitch w:val="default"/>
  </w:font>
  <w:font w:name="Tahoma">
    <w:charset w:val="01"/>
    <w:family w:val="swiss"/>
    <w:pitch w:val="default"/>
  </w:font>
  <w:font w:name="Liberation Sans">
    <w:altName w:val="Arial"/>
    <w:charset w:val="01"/>
    <w:family w:val="swiss"/>
    <w:pitch w:val="default"/>
  </w:font>
  <w:font w:name="Noto Sans">
    <w:charset w:val="01"/>
    <w:family w:val="swiss"/>
    <w:pitch w:val="default"/>
  </w:font>
  <w:font w:name="Liberation Mono">
    <w:altName w:val="Courier New"/>
    <w:charset w:val="01"/>
    <w:family w:val="swiss"/>
    <w:pitch w:val="default"/>
  </w:font>
  <w:font w:name="Liberation Serif">
    <w:altName w:val="Times New Roman"/>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rPr>
        <w:color w:val="C00000"/>
        <w:szCs w:val="24"/>
      </w:rPr>
    </w:pPr>
    <w:r>
      <w:rPr>
        <w:color w:val="C00000"/>
        <w:szCs w:val="24"/>
      </w:rPr>
      <mc:AlternateContent>
        <mc:Choice Requires="wps">
          <w:drawing>
            <wp:anchor behindDoc="1" distT="0" distB="0" distL="114300" distR="114300" simplePos="0" locked="0" layoutInCell="1" allowOverlap="1" relativeHeight="10" wp14:anchorId="20CBC0B5">
              <wp:simplePos x="0" y="0"/>
              <wp:positionH relativeFrom="margin">
                <wp:align>right</wp:align>
              </wp:positionH>
              <wp:positionV relativeFrom="paragraph">
                <wp:posOffset>635</wp:posOffset>
              </wp:positionV>
              <wp:extent cx="1516380" cy="433705"/>
              <wp:effectExtent l="0" t="0" r="0" b="0"/>
              <wp:wrapNone/>
              <wp:docPr id="13" name="Text Box 1"/>
              <a:graphic xmlns:a="http://schemas.openxmlformats.org/drawingml/2006/main">
                <a:graphicData uri="http://schemas.microsoft.com/office/word/2010/wordprocessingShape">
                  <wps:wsp>
                    <wps:cNvSpPr/>
                    <wps:spPr>
                      <a:xfrm>
                        <a:off x="0" y="0"/>
                        <a:ext cx="1515600" cy="433080"/>
                      </a:xfrm>
                      <a:prstGeom prst="rect">
                        <a:avLst/>
                      </a:prstGeom>
                      <a:noFill/>
                      <a:ln w="6480">
                        <a:noFill/>
                      </a:ln>
                    </wps:spPr>
                    <wps:style>
                      <a:lnRef idx="0"/>
                      <a:fillRef idx="0"/>
                      <a:effectRef idx="0"/>
                      <a:fontRef idx="minor"/>
                    </wps:style>
                    <wps:txbx>
                      <w:txbxContent>
                        <w:p>
                          <w:pPr>
                            <w:pStyle w:val="Footer"/>
                            <w:spacing w:before="120" w:after="0"/>
                            <w:jc w:val="right"/>
                            <w:rPr>
                              <w:color w:val="000000"/>
                            </w:rPr>
                          </w:pPr>
                          <w:r>
                            <w:rPr>
                              <w:color w:val="000000"/>
                            </w:rPr>
                            <w:fldChar w:fldCharType="begin"/>
                          </w:r>
                          <w:r>
                            <w:instrText> PAGE </w:instrText>
                          </w:r>
                          <w:r>
                            <w:fldChar w:fldCharType="separate"/>
                          </w:r>
                          <w:r>
                            <w:t>18</w:t>
                          </w:r>
                          <w:r>
                            <w:fldChar w:fldCharType="end"/>
                          </w:r>
                        </w:p>
                      </w:txbxContent>
                    </wps:txbx>
                    <wps:bodyPr>
                      <a:spAutoFit/>
                    </wps:bodyPr>
                  </wps:wsp>
                </a:graphicData>
              </a:graphic>
            </wp:anchor>
          </w:drawing>
        </mc:Choice>
        <mc:Fallback>
          <w:pict>
            <v:rect id="shape_0" ID="Text Box 1" stroked="f" style="position:absolute;margin-left:360.45pt;margin-top:0.05pt;width:119.3pt;height:34.05pt;mso-position-horizontal:right;mso-position-horizontal-relative:margin" wp14:anchorId="20CBC0B5">
              <w10:wrap type="square"/>
              <v:fill o:detectmouseclick="t" on="false"/>
              <v:stroke color="#3465a4" weight="6480" joinstyle="round" endcap="flat"/>
              <v:textbox>
                <w:txbxContent>
                  <w:p>
                    <w:pPr>
                      <w:pStyle w:val="Footer"/>
                      <w:spacing w:before="120" w:after="0"/>
                      <w:jc w:val="right"/>
                      <w:rPr>
                        <w:color w:val="000000"/>
                      </w:rPr>
                    </w:pPr>
                    <w:r>
                      <w:rPr>
                        <w:color w:val="000000"/>
                      </w:rPr>
                      <w:fldChar w:fldCharType="begin"/>
                    </w:r>
                    <w:r>
                      <w:instrText> PAGE </w:instrText>
                    </w:r>
                    <w:r>
                      <w:fldChar w:fldCharType="separate"/>
                    </w:r>
                    <w:r>
                      <w:t>18</w:t>
                    </w:r>
                    <w:r>
                      <w:fldChar w:fldCharType="end"/>
                    </w:r>
                  </w:p>
                </w:txbxContent>
              </v:textbox>
            </v:rect>
          </w:pict>
        </mc:Fallback>
      </mc:AlternateContent>
      <mc:AlternateContent>
        <mc:Choice Requires="wps">
          <w:drawing>
            <wp:anchor behindDoc="1" distT="0" distB="0" distL="114300" distR="118745" simplePos="0" locked="0" layoutInCell="1" allowOverlap="1" relativeHeight="27" wp14:anchorId="5164CFE7">
              <wp:simplePos x="0" y="0"/>
              <wp:positionH relativeFrom="column">
                <wp:posOffset>-108585</wp:posOffset>
              </wp:positionH>
              <wp:positionV relativeFrom="paragraph">
                <wp:posOffset>-58420</wp:posOffset>
              </wp:positionV>
              <wp:extent cx="3679825" cy="433705"/>
              <wp:effectExtent l="0" t="0" r="0" b="0"/>
              <wp:wrapNone/>
              <wp:docPr id="15" name="Text Box 2"/>
              <a:graphic xmlns:a="http://schemas.openxmlformats.org/drawingml/2006/main">
                <a:graphicData uri="http://schemas.microsoft.com/office/word/2010/wordprocessingShape">
                  <wps:wsp>
                    <wps:cNvSpPr/>
                    <wps:spPr>
                      <a:xfrm>
                        <a:off x="0" y="0"/>
                        <a:ext cx="3679200" cy="433080"/>
                      </a:xfrm>
                      <a:prstGeom prst="rect">
                        <a:avLst/>
                      </a:prstGeom>
                      <a:solidFill>
                        <a:srgbClr val="ffffff"/>
                      </a:solidFill>
                      <a:ln w="9360">
                        <a:noFill/>
                      </a:ln>
                    </wps:spPr>
                    <wps:style>
                      <a:lnRef idx="0"/>
                      <a:fillRef idx="0"/>
                      <a:effectRef idx="0"/>
                      <a:fontRef idx="minor"/>
                    </wps:style>
                    <wps:txbx>
                      <w:txbxContent>
                        <w:p>
                          <w:pPr>
                            <w:pStyle w:val="FrameContents"/>
                            <w:spacing w:before="120" w:after="240"/>
                            <w:rPr/>
                          </w:pPr>
                          <w:r>
                            <w:rPr>
                              <w:color w:val="C00000"/>
                            </w:rPr>
                            <w:t>This is a provisional file, not the final typeset article</w:t>
                          </w:r>
                        </w:p>
                      </w:txbxContent>
                    </wps:txbx>
                    <wps:bodyPr>
                      <a:spAutoFit/>
                    </wps:bodyPr>
                  </wps:wsp>
                </a:graphicData>
              </a:graphic>
            </wp:anchor>
          </w:drawing>
        </mc:Choice>
        <mc:Fallback>
          <w:pict>
            <v:rect id="shape_0" ID="Text Box 2" fillcolor="white" stroked="f" style="position:absolute;margin-left:-8.55pt;margin-top:-4.6pt;width:289.65pt;height:34.05pt" wp14:anchorId="5164CFE7">
              <w10:wrap type="square"/>
              <v:fill o:detectmouseclick="t" type="solid" color2="black"/>
              <v:stroke color="#3465a4" weight="9360" joinstyle="round" endcap="flat"/>
              <v:textbox>
                <w:txbxContent>
                  <w:p>
                    <w:pPr>
                      <w:pStyle w:val="FrameContents"/>
                      <w:spacing w:before="120" w:after="240"/>
                      <w:rPr/>
                    </w:pPr>
                    <w:r>
                      <w:rPr>
                        <w:color w:val="C00000"/>
                      </w:rPr>
                      <w:t>This is a provisional file, not the final typeset article</w:t>
                    </w:r>
                  </w:p>
                </w:txbxContent>
              </v:textbox>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120" w:after="0"/>
      <w:rPr>
        <w:b/>
        <w:b/>
        <w:sz w:val="20"/>
        <w:szCs w:val="24"/>
      </w:rPr>
    </w:pPr>
    <w:r>
      <w:rPr>
        <w:b/>
        <w:sz w:val="20"/>
        <w:szCs w:val="24"/>
      </w:rPr>
      <mc:AlternateContent>
        <mc:Choice Requires="wps">
          <w:drawing>
            <wp:anchor behindDoc="1" distT="0" distB="0" distL="114300" distR="114300" simplePos="0" locked="0" layoutInCell="1" allowOverlap="1" relativeHeight="18" wp14:anchorId="4E6D363E">
              <wp:simplePos x="0" y="0"/>
              <wp:positionH relativeFrom="margin">
                <wp:align>right</wp:align>
              </wp:positionH>
              <wp:positionV relativeFrom="paragraph">
                <wp:posOffset>635</wp:posOffset>
              </wp:positionV>
              <wp:extent cx="1516380" cy="433705"/>
              <wp:effectExtent l="0" t="0" r="0" b="0"/>
              <wp:wrapNone/>
              <wp:docPr id="17" name="Text Box 56"/>
              <a:graphic xmlns:a="http://schemas.openxmlformats.org/drawingml/2006/main">
                <a:graphicData uri="http://schemas.microsoft.com/office/word/2010/wordprocessingShape">
                  <wps:wsp>
                    <wps:cNvSpPr/>
                    <wps:spPr>
                      <a:xfrm>
                        <a:off x="0" y="0"/>
                        <a:ext cx="1515600" cy="433080"/>
                      </a:xfrm>
                      <a:prstGeom prst="rect">
                        <a:avLst/>
                      </a:prstGeom>
                      <a:noFill/>
                      <a:ln w="6480">
                        <a:noFill/>
                      </a:ln>
                    </wps:spPr>
                    <wps:style>
                      <a:lnRef idx="0"/>
                      <a:fillRef idx="0"/>
                      <a:effectRef idx="0"/>
                      <a:fontRef idx="minor"/>
                    </wps:style>
                    <wps:txbx>
                      <w:txbxContent>
                        <w:p>
                          <w:pPr>
                            <w:pStyle w:val="Footer"/>
                            <w:spacing w:before="120" w:after="0"/>
                            <w:jc w:val="right"/>
                            <w:rPr>
                              <w:color w:val="000000"/>
                            </w:rPr>
                          </w:pPr>
                          <w:r>
                            <w:rPr>
                              <w:color w:val="000000"/>
                            </w:rPr>
                            <w:fldChar w:fldCharType="begin"/>
                          </w:r>
                          <w:r>
                            <w:instrText> PAGE </w:instrText>
                          </w:r>
                          <w:r>
                            <w:fldChar w:fldCharType="separate"/>
                          </w:r>
                          <w:r>
                            <w:t>17</w:t>
                          </w:r>
                          <w:r>
                            <w:fldChar w:fldCharType="end"/>
                          </w:r>
                        </w:p>
                      </w:txbxContent>
                    </wps:txbx>
                    <wps:bodyPr>
                      <a:spAutoFit/>
                    </wps:bodyPr>
                  </wps:wsp>
                </a:graphicData>
              </a:graphic>
            </wp:anchor>
          </w:drawing>
        </mc:Choice>
        <mc:Fallback>
          <w:pict>
            <v:rect id="shape_0" ID="Text Box 56" stroked="f" style="position:absolute;margin-left:360.45pt;margin-top:0.05pt;width:119.3pt;height:34.05pt;mso-position-horizontal:right;mso-position-horizontal-relative:margin" wp14:anchorId="4E6D363E">
              <w10:wrap type="square"/>
              <v:fill o:detectmouseclick="t" on="false"/>
              <v:stroke color="#3465a4" weight="6480" joinstyle="round" endcap="flat"/>
              <v:textbox>
                <w:txbxContent>
                  <w:p>
                    <w:pPr>
                      <w:pStyle w:val="Footer"/>
                      <w:spacing w:before="120" w:after="0"/>
                      <w:jc w:val="right"/>
                      <w:rPr>
                        <w:color w:val="000000"/>
                      </w:rPr>
                    </w:pPr>
                    <w:r>
                      <w:rPr>
                        <w:color w:val="000000"/>
                      </w:rPr>
                      <w:fldChar w:fldCharType="begin"/>
                    </w:r>
                    <w:r>
                      <w:instrText> PAGE </w:instrText>
                    </w:r>
                    <w:r>
                      <w:fldChar w:fldCharType="separate"/>
                    </w:r>
                    <w:r>
                      <w:t>17</w:t>
                    </w:r>
                    <w:r>
                      <w:fldChar w:fldCharType="end"/>
                    </w:r>
                  </w:p>
                </w:txbxContent>
              </v:textbox>
            </v:rect>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44" w:leader="none"/>
        <w:tab w:val="right" w:pos="9689" w:leader="none"/>
      </w:tabs>
      <w:spacing w:before="120" w:after="240"/>
      <w:rPr/>
    </w:pPr>
    <w:r>
      <w:rPr/>
      <w:tab/>
      <w:tab/>
      <w:t>Elephants shuttle to thermoregulate</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44" w:leader="none"/>
        <w:tab w:val="right" w:pos="9689" w:leader="none"/>
      </w:tabs>
      <w:spacing w:before="120" w:after="240"/>
      <w:rPr/>
    </w:pPr>
    <w:r>
      <w:rPr/>
      <w:tab/>
      <w:tab/>
      <w:t>Elephants shuttle to thermoregulate</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tabs>
        <w:tab w:val="center" w:pos="4844" w:leader="none"/>
        <w:tab w:val="right" w:pos="9689" w:leader="none"/>
      </w:tabs>
      <w:spacing w:before="120" w:after="240"/>
      <w:rPr/>
    </w:pPr>
    <w:r>
      <w:rPr/>
      <w:drawing>
        <wp:inline distT="0" distB="0" distL="0" distR="0">
          <wp:extent cx="1382395" cy="497205"/>
          <wp:effectExtent l="0" t="0" r="0" b="0"/>
          <wp:docPr id="12" name="Picture 6"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stretch>
                    <a:fillRect/>
                  </a:stretch>
                </pic:blipFill>
                <pic:spPr bwMode="auto">
                  <a:xfrm>
                    <a:off x="0" y="0"/>
                    <a:ext cx="1382395" cy="497205"/>
                  </a:xfrm>
                  <a:prstGeom prst="rect">
                    <a:avLst/>
                  </a:prstGeom>
                </pic:spPr>
              </pic:pic>
            </a:graphicData>
          </a:graphic>
        </wp:inline>
      </w:drawing>
    </w:r>
    <w:r>
      <w:rPr/>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567"/>
        </w:tabs>
        <w:ind w:left="567" w:hanging="567"/>
      </w:pPr>
    </w:lvl>
    <w:lvl w:ilvl="1">
      <w:start w:val="1"/>
      <w:pStyle w:val="Heading2"/>
      <w:numFmt w:val="decimal"/>
      <w:lvlText w:val="%1.%2"/>
      <w:lvlJc w:val="left"/>
      <w:pPr>
        <w:tabs>
          <w:tab w:val="num" w:pos="567"/>
        </w:tabs>
        <w:ind w:left="567" w:hanging="567"/>
      </w:pPr>
    </w:lvl>
    <w:lvl w:ilvl="2">
      <w:start w:val="1"/>
      <w:pStyle w:val="Heading3"/>
      <w:numFmt w:val="decimal"/>
      <w:lvlText w:val="%1.%2.%3"/>
      <w:lvlJc w:val="left"/>
      <w:pPr>
        <w:ind w:left="567" w:hanging="0"/>
      </w:pPr>
    </w:lvl>
    <w:lvl w:ilvl="3">
      <w:start w:val="1"/>
      <w:pStyle w:val="Heading4"/>
      <w:numFmt w:val="decimal"/>
      <w:lvlText w:val="%1.%2.%3.%4"/>
      <w:lvlJc w:val="left"/>
      <w:pPr>
        <w:ind w:left="567" w:hanging="0"/>
      </w:pPr>
    </w:lvl>
    <w:lvl w:ilvl="4">
      <w:start w:val="1"/>
      <w:pStyle w:val="Heading5"/>
      <w:numFmt w:val="decimal"/>
      <w:lvlText w:val="%1.%2.%3.%4.%5"/>
      <w:lvlJc w:val="left"/>
      <w:pPr>
        <w:ind w:left="567"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567"/>
        </w:tabs>
        <w:ind w:left="567" w:hanging="567"/>
      </w:pPr>
    </w:lvl>
    <w:lvl w:ilvl="1">
      <w:start w:val="1"/>
      <w:numFmt w:val="decimal"/>
      <w:lvlText w:val="%1.%2"/>
      <w:lvlJc w:val="left"/>
      <w:pPr>
        <w:tabs>
          <w:tab w:val="num" w:pos="567"/>
        </w:tabs>
        <w:ind w:left="567" w:hanging="567"/>
      </w:pPr>
    </w:lvl>
    <w:lvl w:ilvl="2">
      <w:start w:val="1"/>
      <w:numFmt w:val="decimal"/>
      <w:lvlText w:val="%1.%2.%3"/>
      <w:lvlJc w:val="left"/>
      <w:pPr>
        <w:ind w:left="567" w:hanging="0"/>
      </w:pPr>
    </w:lvl>
    <w:lvl w:ilvl="3">
      <w:start w:val="1"/>
      <w:numFmt w:val="decimal"/>
      <w:lvlText w:val="%1.%2.%3.%4"/>
      <w:lvlJc w:val="left"/>
      <w:pPr>
        <w:ind w:left="567" w:hanging="0"/>
      </w:pPr>
    </w:lvl>
    <w:lvl w:ilvl="4">
      <w:start w:val="1"/>
      <w:numFmt w:val="decimal"/>
      <w:lvlText w:val="%1.%2.%3.%4.%5"/>
      <w:lvlJc w:val="left"/>
      <w:pPr>
        <w:ind w:left="567"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evenAndOddHeaders/>
  <w:compat>
    <w:compatSetting w:name="compatibilityMode" w:uri="http://schemas.microsoft.com/office/word" w:val="12"/>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libri" w:cs="" w:asciiTheme="majorHAnsi" w:cstheme="minorBidi" w:eastAsiaTheme="minorHAnsi" w:hAnsiTheme="maj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2" w:qFormat="1"/>
    <w:lsdException w:name="heading 2" w:uiPriority="2" w:semiHidden="1" w:unhideWhenUsed="1" w:qFormat="1"/>
    <w:lsdException w:name="heading 3" w:uiPriority="2" w:semiHidden="1" w:unhideWhenUsed="1" w:qFormat="1"/>
    <w:lsdException w:name="heading 4" w:uiPriority="2" w:semiHidden="1" w:unhideWhenUsed="1" w:qFormat="1"/>
    <w:lsdException w:name="heading 5" w:uiPriority="2" w:semiHidden="1" w:unhideWhenUsed="1" w:qFormat="1"/>
    <w:lsdException w:name="heading 6" w:uiPriority="9" w:semiHidden="1" w:qFormat="1"/>
    <w:lsdException w:name="heading 7" w:uiPriority="9" w:semiHidden="1" w:qFormat="1"/>
    <w:lsdException w:name="heading 8" w:uiPriority="9" w:semiHidden="1" w:qFormat="1"/>
    <w:lsdException w:name="heading 9" w:uiPriority="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d80d99"/>
    <w:pPr>
      <w:widowControl/>
      <w:bidi w:val="0"/>
      <w:spacing w:before="120" w:after="240"/>
      <w:jc w:val="left"/>
    </w:pPr>
    <w:rPr>
      <w:rFonts w:ascii="Times New Roman" w:hAnsi="Times New Roman" w:eastAsia="Calibri" w:cs=""/>
      <w:color w:val="00000A"/>
      <w:kern w:val="0"/>
      <w:sz w:val="24"/>
      <w:szCs w:val="22"/>
      <w:lang w:val="en-US" w:eastAsia="en-US" w:bidi="ar-SA"/>
    </w:rPr>
  </w:style>
  <w:style w:type="paragraph" w:styleId="Heading1">
    <w:name w:val="Heading 1"/>
    <w:basedOn w:val="Normal"/>
    <w:next w:val="Normal"/>
    <w:link w:val="Heading1Char"/>
    <w:uiPriority w:val="2"/>
    <w:qFormat/>
    <w:rsid w:val="00d80d99"/>
    <w:pPr>
      <w:widowControl w:val="false"/>
      <w:numPr>
        <w:ilvl w:val="0"/>
        <w:numId w:val="1"/>
      </w:numPr>
      <w:spacing w:before="240" w:after="0"/>
      <w:outlineLvl w:val="0"/>
    </w:pPr>
    <w:rPr>
      <w:rFonts w:ascii="Cambria" w:hAnsi="Cambria" w:asciiTheme="majorHAnsi" w:hAnsiTheme="majorHAnsi"/>
      <w:b/>
    </w:rPr>
  </w:style>
  <w:style w:type="paragraph" w:styleId="Heading2">
    <w:name w:val="Heading 2"/>
    <w:basedOn w:val="Heading1"/>
    <w:next w:val="Normal"/>
    <w:link w:val="Heading2Char"/>
    <w:uiPriority w:val="2"/>
    <w:qFormat/>
    <w:rsid w:val="00d80d99"/>
    <w:pPr>
      <w:numPr>
        <w:ilvl w:val="1"/>
        <w:numId w:val="1"/>
      </w:numPr>
      <w:spacing w:before="240" w:after="200"/>
      <w:outlineLvl w:val="1"/>
    </w:pPr>
    <w:rPr/>
  </w:style>
  <w:style w:type="paragraph" w:styleId="Heading3">
    <w:name w:val="Heading 3"/>
    <w:basedOn w:val="Normal"/>
    <w:next w:val="Normal"/>
    <w:link w:val="Heading3Char"/>
    <w:uiPriority w:val="2"/>
    <w:qFormat/>
    <w:rsid w:val="00d80d99"/>
    <w:pPr>
      <w:keepNext w:val="true"/>
      <w:keepLines/>
      <w:numPr>
        <w:ilvl w:val="2"/>
        <w:numId w:val="1"/>
      </w:numPr>
      <w:spacing w:before="40" w:after="120"/>
      <w:outlineLvl w:val="2"/>
    </w:pPr>
    <w:rPr>
      <w:rFonts w:eastAsia="Calibri"/>
      <w:b/>
      <w:szCs w:val="24"/>
    </w:rPr>
  </w:style>
  <w:style w:type="paragraph" w:styleId="Heading4">
    <w:name w:val="Heading 4"/>
    <w:basedOn w:val="Heading3"/>
    <w:next w:val="Normal"/>
    <w:link w:val="Heading4Char"/>
    <w:uiPriority w:val="2"/>
    <w:qFormat/>
    <w:rsid w:val="00d80d99"/>
    <w:pPr>
      <w:numPr>
        <w:ilvl w:val="3"/>
        <w:numId w:val="1"/>
      </w:numPr>
      <w:outlineLvl w:val="3"/>
    </w:pPr>
    <w:rPr>
      <w:iCs/>
    </w:rPr>
  </w:style>
  <w:style w:type="paragraph" w:styleId="Heading5">
    <w:name w:val="Heading 5"/>
    <w:basedOn w:val="Heading4"/>
    <w:next w:val="Normal"/>
    <w:link w:val="Heading5Char"/>
    <w:uiPriority w:val="2"/>
    <w:qFormat/>
    <w:rsid w:val="00d80d99"/>
    <w:pPr>
      <w:numPr>
        <w:ilvl w:val="4"/>
        <w:numId w:val="1"/>
      </w:numPr>
      <w:outlineLvl w:val="4"/>
    </w:pPr>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2"/>
    <w:qFormat/>
    <w:rsid w:val="00147395"/>
    <w:rPr>
      <w:rFonts w:ascii="Times New Roman" w:hAnsi="Times New Roman" w:eastAsia="Cambria" w:cs="Times New Roman"/>
      <w:b/>
      <w:sz w:val="24"/>
      <w:szCs w:val="24"/>
    </w:rPr>
  </w:style>
  <w:style w:type="character" w:styleId="Heading2Char" w:customStyle="1">
    <w:name w:val="Heading 2 Char"/>
    <w:basedOn w:val="DefaultParagraphFont"/>
    <w:link w:val="Heading2"/>
    <w:uiPriority w:val="2"/>
    <w:qFormat/>
    <w:rsid w:val="00147395"/>
    <w:rPr>
      <w:rFonts w:ascii="Times New Roman" w:hAnsi="Times New Roman" w:eastAsia="Cambria"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character" w:styleId="Strong">
    <w:name w:val="Strong"/>
    <w:basedOn w:val="DefaultParagraphFont"/>
    <w:uiPriority w:val="22"/>
    <w:qFormat/>
    <w:rsid w:val="00c724cf"/>
    <w:rPr>
      <w:rFonts w:ascii="Times New Roman" w:hAnsi="Times New Roman"/>
      <w:b/>
      <w:bCs/>
    </w:rPr>
  </w:style>
  <w:style w:type="character" w:styleId="HeaderChar" w:customStyle="1">
    <w:name w:val="Header Char"/>
    <w:basedOn w:val="DefaultParagraphFont"/>
    <w:link w:val="Header"/>
    <w:uiPriority w:val="99"/>
    <w:qFormat/>
    <w:rsid w:val="00a53000"/>
    <w:rPr>
      <w:rFonts w:ascii="Times New Roman" w:hAnsi="Times New Roman"/>
      <w:b/>
      <w:sz w:val="24"/>
    </w:rPr>
  </w:style>
  <w:style w:type="character" w:styleId="FooterChar" w:customStyle="1">
    <w:name w:val="Footer Char"/>
    <w:basedOn w:val="DefaultParagraphFont"/>
    <w:link w:val="Footer"/>
    <w:uiPriority w:val="99"/>
    <w:qFormat/>
    <w:rsid w:val="00117666"/>
    <w:rPr/>
  </w:style>
  <w:style w:type="character" w:styleId="FootnoteTextChar" w:customStyle="1">
    <w:name w:val="Footnote Text Char"/>
    <w:basedOn w:val="DefaultParagraphFont"/>
    <w:link w:val="FootnoteText"/>
    <w:uiPriority w:val="99"/>
    <w:semiHidden/>
    <w:qFormat/>
    <w:rsid w:val="00117666"/>
    <w:rPr>
      <w:sz w:val="20"/>
      <w:szCs w:val="20"/>
    </w:rPr>
  </w:style>
  <w:style w:type="character" w:styleId="Footnotereference">
    <w:name w:val="footnote reference"/>
    <w:basedOn w:val="DefaultParagraphFont"/>
    <w:uiPriority w:val="99"/>
    <w:semiHidden/>
    <w:unhideWhenUsed/>
    <w:qFormat/>
    <w:rsid w:val="00117666"/>
    <w:rPr>
      <w:vertAlign w:val="superscript"/>
    </w:rPr>
  </w:style>
  <w:style w:type="character" w:styleId="BalloonTextChar" w:customStyle="1">
    <w:name w:val="Balloon Text Char"/>
    <w:basedOn w:val="DefaultParagraphFont"/>
    <w:link w:val="BalloonText"/>
    <w:uiPriority w:val="99"/>
    <w:semiHidden/>
    <w:qFormat/>
    <w:rsid w:val="00117666"/>
    <w:rPr>
      <w:rFonts w:ascii="Tahoma" w:hAnsi="Tahoma" w:cs="Tahoma"/>
      <w:sz w:val="16"/>
      <w:szCs w:val="16"/>
    </w:rPr>
  </w:style>
  <w:style w:type="character" w:styleId="Linenumber">
    <w:name w:val="line number"/>
    <w:basedOn w:val="DefaultParagraphFont"/>
    <w:uiPriority w:val="99"/>
    <w:semiHidden/>
    <w:unhideWhenUsed/>
    <w:qFormat/>
    <w:rsid w:val="00117666"/>
    <w:rPr/>
  </w:style>
  <w:style w:type="character" w:styleId="EndnoteTextChar" w:customStyle="1">
    <w:name w:val="Endnote Text Char"/>
    <w:basedOn w:val="DefaultParagraphFont"/>
    <w:link w:val="EndnoteText"/>
    <w:uiPriority w:val="99"/>
    <w:semiHidden/>
    <w:qFormat/>
    <w:rsid w:val="00cd066b"/>
    <w:rPr>
      <w:sz w:val="20"/>
      <w:szCs w:val="20"/>
    </w:rPr>
  </w:style>
  <w:style w:type="character" w:styleId="Endnotereference">
    <w:name w:val="endnote reference"/>
    <w:basedOn w:val="DefaultParagraphFont"/>
    <w:uiPriority w:val="99"/>
    <w:semiHidden/>
    <w:unhideWhenUsed/>
    <w:qFormat/>
    <w:rsid w:val="00cd066b"/>
    <w:rPr>
      <w:vertAlign w:val="superscript"/>
    </w:rPr>
  </w:style>
  <w:style w:type="character" w:styleId="Annotationreference">
    <w:name w:val="annotation reference"/>
    <w:basedOn w:val="DefaultParagraphFont"/>
    <w:uiPriority w:val="99"/>
    <w:semiHidden/>
    <w:unhideWhenUsed/>
    <w:qFormat/>
    <w:rsid w:val="00725a7d"/>
    <w:rPr>
      <w:sz w:val="16"/>
      <w:szCs w:val="16"/>
    </w:rPr>
  </w:style>
  <w:style w:type="character" w:styleId="CommentTextChar" w:customStyle="1">
    <w:name w:val="Comment Text Char"/>
    <w:basedOn w:val="DefaultParagraphFont"/>
    <w:link w:val="CommentText"/>
    <w:uiPriority w:val="99"/>
    <w:semiHidden/>
    <w:qFormat/>
    <w:rsid w:val="00725a7d"/>
    <w:rPr>
      <w:sz w:val="20"/>
      <w:szCs w:val="20"/>
    </w:rPr>
  </w:style>
  <w:style w:type="character" w:styleId="CommentSubjectChar" w:customStyle="1">
    <w:name w:val="Comment Subject Char"/>
    <w:basedOn w:val="CommentTextChar"/>
    <w:link w:val="CommentSubject"/>
    <w:uiPriority w:val="99"/>
    <w:semiHidden/>
    <w:qFormat/>
    <w:rsid w:val="00725a7d"/>
    <w:rPr>
      <w:b/>
      <w:bCs/>
      <w:sz w:val="20"/>
      <w:szCs w:val="20"/>
    </w:rPr>
  </w:style>
  <w:style w:type="character" w:styleId="InternetLink">
    <w:name w:val="Internet Link"/>
    <w:basedOn w:val="DefaultParagraphFont"/>
    <w:uiPriority w:val="99"/>
    <w:unhideWhenUsed/>
    <w:rsid w:val="002433f8"/>
    <w:rPr>
      <w:color w:val="0000FF" w:themeColor="hyperlink"/>
      <w:u w:val="single"/>
    </w:rPr>
  </w:style>
  <w:style w:type="character" w:styleId="FollowedHyperlink">
    <w:name w:val="FollowedHyperlink"/>
    <w:basedOn w:val="DefaultParagraphFont"/>
    <w:uiPriority w:val="99"/>
    <w:semiHidden/>
    <w:unhideWhenUsed/>
    <w:qFormat/>
    <w:rsid w:val="006d5b93"/>
    <w:rPr>
      <w:color w:val="800080"/>
      <w:u w:val="single"/>
    </w:rPr>
  </w:style>
  <w:style w:type="character" w:styleId="TitleChar" w:customStyle="1">
    <w:name w:val="Title Char"/>
    <w:basedOn w:val="DefaultParagraphFont"/>
    <w:link w:val="Title"/>
    <w:qFormat/>
    <w:rsid w:val="00d80d99"/>
    <w:rPr>
      <w:rFonts w:ascii="Times New Roman" w:hAnsi="Times New Roman" w:cs="Times New Roman"/>
      <w:b/>
      <w:sz w:val="32"/>
      <w:szCs w:val="32"/>
    </w:rPr>
  </w:style>
  <w:style w:type="character" w:styleId="SubtitleChar" w:customStyle="1">
    <w:name w:val="Subtitle Char"/>
    <w:basedOn w:val="DefaultParagraphFont"/>
    <w:link w:val="Subtitle"/>
    <w:uiPriority w:val="99"/>
    <w:qFormat/>
    <w:rsid w:val="00651ca2"/>
    <w:rPr>
      <w:rFonts w:ascii="Times New Roman" w:hAnsi="Times New Roman" w:cs="Times New Roman"/>
      <w:b/>
      <w:sz w:val="24"/>
      <w:szCs w:val="24"/>
    </w:rPr>
  </w:style>
  <w:style w:type="character" w:styleId="Heading3Char" w:customStyle="1">
    <w:name w:val="Heading 3 Char"/>
    <w:basedOn w:val="DefaultParagraphFont"/>
    <w:link w:val="Heading3"/>
    <w:uiPriority w:val="2"/>
    <w:qFormat/>
    <w:rsid w:val="005d1840"/>
    <w:rPr>
      <w:rFonts w:ascii="Times New Roman" w:hAnsi="Times New Roman" w:eastAsia="Calibri"/>
      <w:b/>
      <w:sz w:val="24"/>
      <w:szCs w:val="24"/>
    </w:rPr>
  </w:style>
  <w:style w:type="character" w:styleId="Heading4Char" w:customStyle="1">
    <w:name w:val="Heading 4 Char"/>
    <w:basedOn w:val="DefaultParagraphFont"/>
    <w:link w:val="Heading4"/>
    <w:uiPriority w:val="2"/>
    <w:qFormat/>
    <w:rsid w:val="005d1840"/>
    <w:rPr>
      <w:rFonts w:ascii="Times New Roman" w:hAnsi="Times New Roman" w:eastAsia="Calibri"/>
      <w:b/>
      <w:iCs/>
      <w:sz w:val="24"/>
      <w:szCs w:val="24"/>
    </w:rPr>
  </w:style>
  <w:style w:type="character" w:styleId="Heading5Char" w:customStyle="1">
    <w:name w:val="Heading 5 Char"/>
    <w:basedOn w:val="DefaultParagraphFont"/>
    <w:link w:val="Heading5"/>
    <w:uiPriority w:val="2"/>
    <w:qFormat/>
    <w:rsid w:val="005d1840"/>
    <w:rPr>
      <w:rFonts w:ascii="Times New Roman" w:hAnsi="Times New Roman" w:eastAsia="Calibri"/>
      <w:b/>
      <w:iCs/>
      <w:sz w:val="24"/>
      <w:szCs w:val="24"/>
    </w:rPr>
  </w:style>
  <w:style w:type="character" w:styleId="SubtleEmphasis">
    <w:name w:val="Subtle Emphasis"/>
    <w:basedOn w:val="DefaultParagraphFont"/>
    <w:uiPriority w:val="19"/>
    <w:qFormat/>
    <w:rsid w:val="00c724cf"/>
    <w:rPr>
      <w:rFonts w:ascii="Times New Roman" w:hAnsi="Times New Roman"/>
      <w:i/>
      <w:iCs/>
      <w:color w:val="404040"/>
    </w:rPr>
  </w:style>
  <w:style w:type="character" w:styleId="IntenseEmphasis">
    <w:name w:val="Intense Emphasis"/>
    <w:basedOn w:val="DefaultParagraphFont"/>
    <w:uiPriority w:val="21"/>
    <w:unhideWhenUsed/>
    <w:qFormat/>
    <w:rsid w:val="00c724cf"/>
    <w:rPr>
      <w:rFonts w:ascii="Times New Roman" w:hAnsi="Times New Roman"/>
      <w:i/>
      <w:iCs/>
      <w:color w:val="00000A"/>
    </w:rPr>
  </w:style>
  <w:style w:type="character" w:styleId="QuoteChar" w:customStyle="1">
    <w:name w:val="Quote Char"/>
    <w:basedOn w:val="DefaultParagraphFont"/>
    <w:link w:val="Quote"/>
    <w:uiPriority w:val="29"/>
    <w:qFormat/>
    <w:rsid w:val="00c724cf"/>
    <w:rPr>
      <w:rFonts w:ascii="Times New Roman" w:hAnsi="Times New Roman"/>
      <w:i/>
      <w:iCs/>
      <w:color w:val="404040"/>
      <w:sz w:val="24"/>
    </w:rPr>
  </w:style>
  <w:style w:type="character" w:styleId="IntenseReference">
    <w:name w:val="Intense Reference"/>
    <w:basedOn w:val="DefaultParagraphFont"/>
    <w:uiPriority w:val="32"/>
    <w:qFormat/>
    <w:rsid w:val="00c724cf"/>
    <w:rPr>
      <w:b/>
      <w:bCs/>
      <w:smallCaps/>
      <w:color w:val="00000A"/>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character" w:styleId="ListLabel1" w:customStyle="1">
    <w:name w:val="ListLabel 1"/>
    <w:qFormat/>
    <w:rPr>
      <w:b/>
      <w:i w:val="false"/>
      <w:sz w:val="24"/>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b/>
      <w:i w:val="false"/>
      <w:sz w:val="24"/>
    </w:rPr>
  </w:style>
  <w:style w:type="character" w:styleId="ListLabel9" w:customStyle="1">
    <w:name w:val="ListLabel 9"/>
    <w:qFormat/>
    <w:rPr>
      <w:rFonts w:cs="Courier New"/>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b/>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FootnoteCharacters" w:customStyle="1">
    <w:name w:val="Footnote Characters"/>
    <w:qFormat/>
    <w:rPr/>
  </w:style>
  <w:style w:type="character" w:styleId="FootnoteAnchor" w:customStyle="1">
    <w:name w:val="Footnote Anchor"/>
    <w:rPr>
      <w:vertAlign w:val="superscript"/>
    </w:rPr>
  </w:style>
  <w:style w:type="character" w:styleId="LineNumbering" w:customStyle="1">
    <w:name w:val="Line Numbering"/>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StrongEmphasis" w:customStyle="1">
    <w:name w:val="Strong Emphasis"/>
    <w:qFormat/>
    <w:rPr>
      <w:b/>
      <w:bCs/>
    </w:rPr>
  </w:style>
  <w:style w:type="character" w:styleId="ListLabel25" w:customStyle="1">
    <w:name w:val="ListLabel 25"/>
    <w:qFormat/>
    <w:rPr>
      <w:rFonts w:cs="Symbol"/>
    </w:rPr>
  </w:style>
  <w:style w:type="character" w:styleId="ListLabel26" w:customStyle="1">
    <w:name w:val="ListLabel 26"/>
    <w:qFormat/>
    <w:rPr>
      <w:rFonts w:cs="Courier New"/>
    </w:rPr>
  </w:style>
  <w:style w:type="character" w:styleId="ListLabel27" w:customStyle="1">
    <w:name w:val="ListLabel 27"/>
    <w:qFormat/>
    <w:rPr>
      <w:rFonts w:cs="Wingdings"/>
    </w:rPr>
  </w:style>
  <w:style w:type="character" w:styleId="ListLabel28" w:customStyle="1">
    <w:name w:val="ListLabel 28"/>
    <w:qFormat/>
    <w:rPr>
      <w:rFonts w:cs="Symbol"/>
    </w:rPr>
  </w:style>
  <w:style w:type="character" w:styleId="ListLabel29" w:customStyle="1">
    <w:name w:val="ListLabel 29"/>
    <w:qFormat/>
    <w:rPr>
      <w:rFonts w:cs="Courier New"/>
    </w:rPr>
  </w:style>
  <w:style w:type="character" w:styleId="ListLabel30" w:customStyle="1">
    <w:name w:val="ListLabel 30"/>
    <w:qFormat/>
    <w:rPr>
      <w:rFonts w:cs="Wingdings"/>
    </w:rPr>
  </w:style>
  <w:style w:type="character" w:styleId="ListLabel31" w:customStyle="1">
    <w:name w:val="ListLabel 31"/>
    <w:qFormat/>
    <w:rPr>
      <w:rFonts w:cs="Symbol"/>
    </w:rPr>
  </w:style>
  <w:style w:type="character" w:styleId="ListLabel32" w:customStyle="1">
    <w:name w:val="ListLabel 32"/>
    <w:qFormat/>
    <w:rPr>
      <w:rFonts w:cs="Courier New"/>
    </w:rPr>
  </w:style>
  <w:style w:type="character" w:styleId="ListLabel33" w:customStyle="1">
    <w:name w:val="ListLabel 33"/>
    <w:qFormat/>
    <w:rPr>
      <w:rFonts w:cs="Wingdings"/>
    </w:rPr>
  </w:style>
  <w:style w:type="character" w:styleId="ListLabel34" w:customStyle="1">
    <w:name w:val="ListLabel 34"/>
    <w:qFormat/>
    <w:rPr>
      <w:rFonts w:cs="Symbol"/>
    </w:rPr>
  </w:style>
  <w:style w:type="character" w:styleId="ListLabel35" w:customStyle="1">
    <w:name w:val="ListLabel 35"/>
    <w:qFormat/>
    <w:rPr>
      <w:rFonts w:cs="Courier New"/>
    </w:rPr>
  </w:style>
  <w:style w:type="character" w:styleId="ListLabel36" w:customStyle="1">
    <w:name w:val="ListLabel 36"/>
    <w:qFormat/>
    <w:rPr>
      <w:rFonts w:cs="Wingdings"/>
    </w:rPr>
  </w:style>
  <w:style w:type="character" w:styleId="ListLabel37" w:customStyle="1">
    <w:name w:val="ListLabel 37"/>
    <w:qFormat/>
    <w:rPr>
      <w:rFonts w:cs="Symbol"/>
    </w:rPr>
  </w:style>
  <w:style w:type="character" w:styleId="ListLabel38" w:customStyle="1">
    <w:name w:val="ListLabel 38"/>
    <w:qFormat/>
    <w:rPr>
      <w:rFonts w:cs="Courier New"/>
    </w:rPr>
  </w:style>
  <w:style w:type="character" w:styleId="ListLabel39" w:customStyle="1">
    <w:name w:val="ListLabel 39"/>
    <w:qFormat/>
    <w:rPr>
      <w:rFonts w:cs="Wingdings"/>
    </w:rPr>
  </w:style>
  <w:style w:type="character" w:styleId="ListLabel40" w:customStyle="1">
    <w:name w:val="ListLabel 40"/>
    <w:qFormat/>
    <w:rPr>
      <w:rFonts w:cs="Symbol"/>
    </w:rPr>
  </w:style>
  <w:style w:type="character" w:styleId="ListLabel41" w:customStyle="1">
    <w:name w:val="ListLabel 41"/>
    <w:qFormat/>
    <w:rPr>
      <w:rFonts w:cs="Courier New"/>
    </w:rPr>
  </w:style>
  <w:style w:type="character" w:styleId="ListLabel42" w:customStyle="1">
    <w:name w:val="ListLabel 42"/>
    <w:qFormat/>
    <w:rPr>
      <w:rFonts w:cs="Wingdings"/>
    </w:rPr>
  </w:style>
  <w:style w:type="character" w:styleId="ListLabel43" w:customStyle="1">
    <w:name w:val="ListLabel 43"/>
    <w:qFormat/>
    <w:rPr>
      <w:rFonts w:cs="Symbol"/>
    </w:rPr>
  </w:style>
  <w:style w:type="character" w:styleId="ListLabel44" w:customStyle="1">
    <w:name w:val="ListLabel 44"/>
    <w:qFormat/>
    <w:rPr>
      <w:rFonts w:cs="Courier New"/>
    </w:rPr>
  </w:style>
  <w:style w:type="character" w:styleId="ListLabel45" w:customStyle="1">
    <w:name w:val="ListLabel 45"/>
    <w:qFormat/>
    <w:rPr>
      <w:rFonts w:cs="Wingdings"/>
    </w:rPr>
  </w:style>
  <w:style w:type="character" w:styleId="ListLabel46" w:customStyle="1">
    <w:name w:val="ListLabel 46"/>
    <w:qFormat/>
    <w:rPr>
      <w:rFonts w:cs="Symbol"/>
    </w:rPr>
  </w:style>
  <w:style w:type="character" w:styleId="ListLabel47" w:customStyle="1">
    <w:name w:val="ListLabel 47"/>
    <w:qFormat/>
    <w:rPr>
      <w:rFonts w:cs="Courier New"/>
    </w:rPr>
  </w:style>
  <w:style w:type="character" w:styleId="ListLabel48" w:customStyle="1">
    <w:name w:val="ListLabel 48"/>
    <w:qFormat/>
    <w:rPr>
      <w:rFonts w:cs="Wingdings"/>
    </w:rPr>
  </w:style>
  <w:style w:type="character" w:styleId="ListLabel49" w:customStyle="1">
    <w:name w:val="ListLabel 49"/>
    <w:qFormat/>
    <w:rPr>
      <w:rFonts w:cs="Symbol"/>
    </w:rPr>
  </w:style>
  <w:style w:type="character" w:styleId="ListLabel50" w:customStyle="1">
    <w:name w:val="ListLabel 50"/>
    <w:qFormat/>
    <w:rPr>
      <w:rFonts w:cs="Courier New"/>
    </w:rPr>
  </w:style>
  <w:style w:type="character" w:styleId="ListLabel51" w:customStyle="1">
    <w:name w:val="ListLabel 51"/>
    <w:qFormat/>
    <w:rPr>
      <w:rFonts w:cs="Wingdings"/>
    </w:rPr>
  </w:style>
  <w:style w:type="character" w:styleId="VisitedInternetLink" w:customStyle="1">
    <w:name w:val="Visited Internet Link"/>
    <w:rPr>
      <w:color w:val="800000"/>
      <w:u w:val="single"/>
    </w:rPr>
  </w:style>
  <w:style w:type="character" w:styleId="UnresolvedMention">
    <w:name w:val="Unresolved Mention"/>
    <w:basedOn w:val="DefaultParagraphFont"/>
    <w:uiPriority w:val="99"/>
    <w:semiHidden/>
    <w:unhideWhenUsed/>
    <w:qFormat/>
    <w:rsid w:val="002433f8"/>
    <w:rPr>
      <w:color w:val="808080"/>
      <w:shd w:fill="E6E6E6"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eastAsia="Cambria" w:cs="Lohit Devanagari"/>
    </w:rPr>
  </w:style>
  <w:style w:type="paragraph" w:styleId="Caption">
    <w:name w:val="Caption"/>
    <w:basedOn w:val="Normal"/>
    <w:qFormat/>
    <w:pPr>
      <w:suppressLineNumbers/>
      <w:spacing w:before="120" w:after="120"/>
    </w:pPr>
    <w:rPr>
      <w:rFonts w:ascii="Noto Sans" w:hAnsi="Noto Sans" w:eastAsia="Cambria" w:cs="Lohit Devanagari"/>
      <w:i/>
      <w:iCs/>
      <w:sz w:val="24"/>
      <w:szCs w:val="24"/>
    </w:rPr>
  </w:style>
  <w:style w:type="paragraph" w:styleId="Index" w:customStyle="1">
    <w:name w:val="Index"/>
    <w:basedOn w:val="Normal"/>
    <w:qFormat/>
    <w:pPr>
      <w:suppressLineNumbers/>
    </w:pPr>
    <w:rPr>
      <w:rFonts w:eastAsia="Cambria" w:cs="Lohit Devanagari"/>
    </w:rPr>
  </w:style>
  <w:style w:type="paragraph" w:styleId="Caption1">
    <w:name w:val="caption"/>
    <w:basedOn w:val="Normal"/>
    <w:uiPriority w:val="35"/>
    <w:unhideWhenUsed/>
    <w:qFormat/>
    <w:rsid w:val="00a53000"/>
    <w:pPr>
      <w:keepNext w:val="true"/>
    </w:pPr>
    <w:rPr>
      <w:rFonts w:cs="Times New Roman"/>
      <w:b/>
      <w:bCs/>
      <w:szCs w:val="24"/>
    </w:rPr>
  </w:style>
  <w:style w:type="paragraph" w:styleId="ListParagraph">
    <w:name w:val="List Paragraph"/>
    <w:basedOn w:val="Normal"/>
    <w:uiPriority w:val="3"/>
    <w:qFormat/>
    <w:rsid w:val="00310124"/>
    <w:pPr>
      <w:spacing w:before="120" w:after="240"/>
      <w:ind w:left="1434" w:hanging="357"/>
      <w:contextualSpacing/>
    </w:pPr>
    <w:rPr>
      <w:rFonts w:eastAsia="Cambria" w:cs="Times New Roman"/>
      <w:szCs w:val="24"/>
    </w:rPr>
  </w:style>
  <w:style w:type="paragraph" w:styleId="NormalWeb">
    <w:name w:val="Normal (Web)"/>
    <w:basedOn w:val="Normal"/>
    <w:uiPriority w:val="99"/>
    <w:unhideWhenUsed/>
    <w:qFormat/>
    <w:rsid w:val="00117666"/>
    <w:pPr>
      <w:spacing w:before="280" w:after="280"/>
    </w:pPr>
    <w:rPr>
      <w:rFonts w:eastAsia="Times New Roman" w:cs="Times New Roman"/>
      <w:szCs w:val="24"/>
    </w:rPr>
  </w:style>
  <w:style w:type="paragraph" w:styleId="Header">
    <w:name w:val="Header"/>
    <w:basedOn w:val="Normal"/>
    <w:link w:val="HeaderChar"/>
    <w:uiPriority w:val="99"/>
    <w:unhideWhenUsed/>
    <w:rsid w:val="00a53000"/>
    <w:pPr>
      <w:suppressLineNumbers/>
      <w:tabs>
        <w:tab w:val="center" w:pos="4844" w:leader="none"/>
        <w:tab w:val="right" w:pos="9689" w:leader="none"/>
      </w:tabs>
    </w:pPr>
    <w:rPr>
      <w:b/>
    </w:rPr>
  </w:style>
  <w:style w:type="paragraph" w:styleId="Footer">
    <w:name w:val="Footer"/>
    <w:basedOn w:val="Normal"/>
    <w:link w:val="FooterChar"/>
    <w:uiPriority w:val="99"/>
    <w:unhideWhenUsed/>
    <w:rsid w:val="00117666"/>
    <w:pPr>
      <w:suppressLineNumbers/>
      <w:tabs>
        <w:tab w:val="center" w:pos="4844" w:leader="none"/>
        <w:tab w:val="right" w:pos="9689" w:leader="none"/>
      </w:tabs>
      <w:spacing w:before="120" w:after="0"/>
    </w:pPr>
    <w:rPr/>
  </w:style>
  <w:style w:type="paragraph" w:styleId="Footnotetext">
    <w:name w:val="footnote text"/>
    <w:basedOn w:val="Normal"/>
    <w:qFormat/>
    <w:pPr/>
    <w:rPr/>
  </w:style>
  <w:style w:type="paragraph" w:styleId="BalloonText">
    <w:name w:val="Balloon Text"/>
    <w:basedOn w:val="Normal"/>
    <w:link w:val="BalloonTextChar"/>
    <w:uiPriority w:val="99"/>
    <w:semiHidden/>
    <w:unhideWhenUsed/>
    <w:qFormat/>
    <w:rsid w:val="00117666"/>
    <w:pPr>
      <w:spacing w:before="120" w:after="0"/>
    </w:pPr>
    <w:rPr>
      <w:rFonts w:ascii="Tahoma" w:hAnsi="Tahoma" w:cs="Tahoma"/>
      <w:sz w:val="16"/>
      <w:szCs w:val="16"/>
    </w:rPr>
  </w:style>
  <w:style w:type="paragraph" w:styleId="Endnotetext">
    <w:name w:val="endnote text"/>
    <w:basedOn w:val="Normal"/>
    <w:link w:val="EndnoteTextChar"/>
    <w:uiPriority w:val="99"/>
    <w:semiHidden/>
    <w:unhideWhenUsed/>
    <w:qFormat/>
    <w:rsid w:val="00cd066b"/>
    <w:pPr>
      <w:spacing w:before="120" w:after="0"/>
    </w:pPr>
    <w:rPr>
      <w:sz w:val="20"/>
      <w:szCs w:val="20"/>
    </w:rPr>
  </w:style>
  <w:style w:type="paragraph" w:styleId="Annotationtext">
    <w:name w:val="annotation text"/>
    <w:basedOn w:val="Normal"/>
    <w:link w:val="CommentTextChar"/>
    <w:uiPriority w:val="99"/>
    <w:semiHidden/>
    <w:unhideWhenUsed/>
    <w:qFormat/>
    <w:rsid w:val="00725a7d"/>
    <w:pPr/>
    <w:rPr>
      <w:sz w:val="20"/>
      <w:szCs w:val="20"/>
    </w:rPr>
  </w:style>
  <w:style w:type="paragraph" w:styleId="Annotationsubject">
    <w:name w:val="annotation subject"/>
    <w:basedOn w:val="Annotationtext"/>
    <w:link w:val="CommentSubjectChar"/>
    <w:uiPriority w:val="99"/>
    <w:semiHidden/>
    <w:unhideWhenUsed/>
    <w:qFormat/>
    <w:rsid w:val="00725a7d"/>
    <w:pPr/>
    <w:rPr>
      <w:b/>
      <w:bCs/>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paragraph" w:styleId="Subtitle">
    <w:name w:val="Subtitle"/>
    <w:basedOn w:val="Normal"/>
    <w:next w:val="Normal"/>
    <w:link w:val="SubtitleChar"/>
    <w:uiPriority w:val="99"/>
    <w:unhideWhenUsed/>
    <w:qFormat/>
    <w:rsid w:val="00ac0270"/>
    <w:pPr>
      <w:spacing w:before="240" w:after="240"/>
    </w:pPr>
    <w:rPr>
      <w:rFonts w:cs="Times New Roman"/>
      <w:b/>
      <w:szCs w:val="24"/>
    </w:rPr>
  </w:style>
  <w:style w:type="paragraph" w:styleId="NoSpacing">
    <w:name w:val="No Spacing"/>
    <w:uiPriority w:val="99"/>
    <w:unhideWhenUsed/>
    <w:qFormat/>
    <w:rsid w:val="00a53000"/>
    <w:pPr>
      <w:widowControl/>
      <w:bidi w:val="0"/>
      <w:jc w:val="left"/>
    </w:pPr>
    <w:rPr>
      <w:rFonts w:ascii="Times New Roman" w:hAnsi="Times New Roman" w:eastAsia="Calibri" w:cs=""/>
      <w:color w:val="00000A"/>
      <w:kern w:val="0"/>
      <w:sz w:val="24"/>
      <w:szCs w:val="22"/>
      <w:lang w:val="en-US" w:eastAsia="en-US" w:bidi="ar-SA"/>
    </w:rPr>
  </w:style>
  <w:style w:type="paragraph" w:styleId="AuthorList" w:customStyle="1">
    <w:name w:val="Author List"/>
    <w:basedOn w:val="Subtitle"/>
    <w:next w:val="Normal"/>
    <w:uiPriority w:val="1"/>
    <w:qFormat/>
    <w:rsid w:val="00651ca2"/>
    <w:pPr/>
    <w:rPr/>
  </w:style>
  <w:style w:type="paragraph" w:styleId="Quote">
    <w:name w:val="Quote"/>
    <w:basedOn w:val="Normal"/>
    <w:next w:val="Normal"/>
    <w:link w:val="QuoteChar"/>
    <w:uiPriority w:val="29"/>
    <w:qFormat/>
    <w:rsid w:val="00c724cf"/>
    <w:pPr>
      <w:spacing w:before="200" w:after="160"/>
      <w:ind w:left="864" w:right="864" w:hanging="0"/>
      <w:jc w:val="center"/>
    </w:pPr>
    <w:rPr>
      <w:i/>
      <w:iCs/>
      <w:color w:val="404040"/>
    </w:rPr>
  </w:style>
  <w:style w:type="paragraph" w:styleId="Revision">
    <w:name w:val="Revision"/>
    <w:uiPriority w:val="99"/>
    <w:semiHidden/>
    <w:qFormat/>
    <w:rsid w:val="00a545c6"/>
    <w:pPr>
      <w:widowControl/>
      <w:bidi w:val="0"/>
      <w:jc w:val="left"/>
    </w:pPr>
    <w:rPr>
      <w:rFonts w:ascii="Times New Roman" w:hAnsi="Times New Roman" w:eastAsia="Calibri" w:cs=""/>
      <w:color w:val="00000A"/>
      <w:kern w:val="0"/>
      <w:sz w:val="24"/>
      <w:szCs w:val="22"/>
      <w:lang w:val="en-US" w:eastAsia="en-US" w:bidi="ar-SA"/>
    </w:rPr>
  </w:style>
  <w:style w:type="paragraph" w:styleId="FrameContents" w:customStyle="1">
    <w:name w:val="Frame Contents"/>
    <w:basedOn w:val="Normal"/>
    <w:qFormat/>
    <w:pPr/>
    <w:rPr/>
  </w:style>
  <w:style w:type="paragraph" w:styleId="PreformattedText" w:customStyle="1">
    <w:name w:val="Preformatted Text"/>
    <w:basedOn w:val="Normal"/>
    <w:qFormat/>
    <w:pPr>
      <w:spacing w:before="120" w:after="0"/>
    </w:pPr>
    <w:rPr>
      <w:rFonts w:ascii="Liberation Mono" w:hAnsi="Liberation Mono" w:eastAsia="Liberation Mono" w:cs="Liberation Mono"/>
      <w:sz w:val="20"/>
      <w:szCs w:val="20"/>
    </w:rPr>
  </w:style>
  <w:style w:type="paragraph" w:styleId="Bibliography1" w:customStyle="1">
    <w:name w:val="Bibliography 1"/>
    <w:basedOn w:val="Index"/>
    <w:qFormat/>
    <w:pPr>
      <w:ind w:left="720" w:hanging="720"/>
    </w:pPr>
    <w:rPr/>
  </w:style>
  <w:style w:type="paragraph" w:styleId="Fig" w:customStyle="1">
    <w:name w:val="Fig."/>
    <w:basedOn w:val="Caption1"/>
    <w:qFormat/>
    <w:pPr>
      <w:bidi w:val="0"/>
      <w:jc w:val="left"/>
    </w:pPr>
    <w:rPr>
      <w:b w:val="false"/>
      <w:i/>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numbering" w:styleId="NoList" w:default="1">
    <w:name w:val="No List"/>
    <w:uiPriority w:val="99"/>
    <w:semiHidden/>
    <w:unhideWhenUsed/>
    <w:qFormat/>
  </w:style>
  <w:style w:type="numbering" w:styleId="Headings" w:customStyle="1">
    <w:name w:val="Headings"/>
    <w:uiPriority w:val="99"/>
    <w:qFormat/>
    <w:rsid w:val="00d80d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59"/>
    <w:rsid w:val="0011766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mthaker@iisc.ac.in" TargetMode="External"/><Relationship Id="rId3" Type="http://schemas.openxmlformats.org/officeDocument/2006/relationships/hyperlink" Target="http://www.movebank.org/"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oter" Target="footer1.xml"/><Relationship Id="rId19" Type="http://schemas.openxmlformats.org/officeDocument/2006/relationships/footer" Target="footer2.xml"/><Relationship Id="rId20" Type="http://schemas.openxmlformats.org/officeDocument/2006/relationships/comments" Target="comments.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_rels/header3.xml.rels><?xml version="1.0" encoding="UTF-8"?>
<Relationships xmlns="http://schemas.openxmlformats.org/package/2006/relationships"><Relationship Id="rId1" Type="http://schemas.openxmlformats.org/officeDocument/2006/relationships/image" Target="media/image12.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1CCBAF81-41DE-2F4D-B15F-8164D962A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TotalTime>
  <Application>LibreOffice/5.4.5.1$Linux_X86_64 LibreOffice_project/40m0$Build-1</Application>
  <Pages>18</Pages>
  <Words>4396</Words>
  <Characters>23576</Characters>
  <CharactersWithSpaces>27879</CharactersWithSpaces>
  <Paragraphs>108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2018-03-13T14:02:00Z</dcterms:created>
  <dc:creator>pratik gupte</dc:creator>
  <dc:description/>
  <dc:language>en-GB</dc:language>
  <cp:lastModifiedBy>pratik gupte</cp:lastModifiedBy>
  <dcterms:modified xsi:type="dcterms:W3CDTF">2018-03-24T17:18:01Z</dcterms:modified>
  <cp:revision>846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BREF_1XDmI2VpGXmn_1">
    <vt:lpwstr>ZOTERO_ITEM CSL_CITATION {"citationID":"arqhlh6d67","properties":{"formattedCitation":"{\\rtf (Schmidt {\\i{}et al.} 2016)}","plainCitation":"(Schmidt et al. 2016)"},"citationItems":[{"id":32,"uris":["http://zotero.org/users/local/PYsKVc63/items/DURFZ29A"</vt:lpwstr>
  </property>
  <property fmtid="{D5CDD505-2E9C-101B-9397-08002B2CF9AE}" pid="9" name="ZOTERO_BREF_1XDmI2VpGXmn_2">
    <vt:lpwstr>],"uri":["http://zotero.org/users/local/PYsKVc63/items/DURFZ29A"],"itemData":{"id":32,"type":"article-journal","title":"Ungulate movement in an extreme seasonal environment: year-round movement patterns of high-arctic muskoxen","container-title":"Wildlife</vt:lpwstr>
  </property>
  <property fmtid="{D5CDD505-2E9C-101B-9397-08002B2CF9AE}" pid="10" name="ZOTERO_BREF_1XDmI2VpGXmn_3">
    <vt:lpwstr> Biology","page":"253–267","volume":"22","issue":"6","author":[{"family":"Schmidt","given":"Niels M"},{"family":"Beest","given":"Floris M","dropping-particle":"van"},{"family":"Mosbacher","given":"Jesper B"},{"family":"Stelvig","given":"Mikkel"},{"family"</vt:lpwstr>
  </property>
  <property fmtid="{D5CDD505-2E9C-101B-9397-08002B2CF9AE}" pid="11" name="ZOTERO_BREF_1XDmI2VpGXmn_4">
    <vt:lpwstr>:"Hansen","given":"Lars H"},{"family":"Nabe-Nielsen","given":"Jacob"},{"family":"Grøndahl","given":"Carsten"}],"issued":{"date-parts":[["2016"]]}}}],"schema":"https://github.com/citation-style-language/schema/raw/master/csl-citation.json"}</vt:lpwstr>
  </property>
  <property fmtid="{D5CDD505-2E9C-101B-9397-08002B2CF9AE}" pid="12" name="ZOTERO_BREF_1zvn1g23UQ2l_1">
    <vt:lpwstr>ZOTERO_ITEM CSL_CITATION {"citationID":"a2hm4ke8udm","properties":{"formattedCitation":"(Valls Fox 2015)","plainCitation":"(Valls Fox 2015)"},"citationItems":[{"id":53,"uris":["http://zotero.org/users/local/PYsKVc63/items/EQ9U3LWF"],"uri":["http://zotero.</vt:lpwstr>
  </property>
  <property fmtid="{D5CDD505-2E9C-101B-9397-08002B2CF9AE}" pid="13" name="ZOTERO_BREF_1zvn1g23UQ2l_2">
    <vt:lpwstr>org/users/local/PYsKVc63/items/EQ9U3LWF"],"itemData":{"id":53,"type":"article-journal","title":"To drink or not to drink? The influence of resource availability on elephant foraging and habitat selection in a semi-arid savanna","author":[{"family":"Valls </vt:lpwstr>
  </property>
  <property fmtid="{D5CDD505-2E9C-101B-9397-08002B2CF9AE}" pid="14" name="ZOTERO_BREF_1zvn1g23UQ2l_3">
    <vt:lpwstr>Fox","given":"Hugo"}],"issued":{"date-parts":[["2015"]]}}}],"schema":"https://github.com/citation-style-language/schema/raw/master/csl-citation.json"}</vt:lpwstr>
  </property>
  <property fmtid="{D5CDD505-2E9C-101B-9397-08002B2CF9AE}" pid="15" name="ZOTERO_BREF_2ctBE33Nl5wA_1">
    <vt:lpwstr>ZOTERO_ITEM CSL_CITATION {"citationID":"a24vt84stog","properties":{"formattedCitation":"(Hiley 1975; Wright 1984; Wright and Luck 1984)","plainCitation":"(Hiley 1975; Wright 1984; Wright and Luck 1984)"},"citationItems":[{"id":135,"uris":["http://zotero.o</vt:lpwstr>
  </property>
  <property fmtid="{D5CDD505-2E9C-101B-9397-08002B2CF9AE}" pid="16" name="ZOTERO_BREF_2ctBE33Nl5wA_2">
    <vt:lpwstr>rg/users/local/PYsKVc63/items/2HXFGGIK"],"uri":["http://zotero.org/users/local/PYsKVc63/items/2HXFGGIK"],"itemData":{"id":135,"type":"article-journal","title":"HOW the ELEPHANT KEEPS ITS COOL","container-title":"Natural History","page":"34–41","volume":"8</vt:lpwstr>
  </property>
  <property fmtid="{D5CDD505-2E9C-101B-9397-08002B2CF9AE}" pid="17" name="ZOTERO_BREF_2ctBE33Nl5wA_3">
    <vt:lpwstr>4","issue":"10","author":[{"family":"Hiley","given":"P"}],"issued":{"date-parts":[["1975"]]}}},{"id":132,"uris":["http://zotero.org/users/local/PYsKVc63/items/CFSGJT5I"],"uri":["http://zotero.org/users/local/PYsKVc63/items/CFSGJT5I"],"itemData":{"id":132,</vt:lpwstr>
  </property>
  <property fmtid="{D5CDD505-2E9C-101B-9397-08002B2CF9AE}" pid="18" name="ZOTERO_BREF_2ctBE33Nl5wA_4">
    <vt:lpwstr>"type":"article-journal","title":"Why do elephants flap their ears?","container-title":"South African Journal of Zoology","page":"266–269","volume":"19","issue":"4","author":[{"family":"Wright","given":"PG"}],"issued":{"date-parts":[["1984"]]}}},{"id":133</vt:lpwstr>
  </property>
  <property fmtid="{D5CDD505-2E9C-101B-9397-08002B2CF9AE}" pid="19" name="ZOTERO_BREF_2ctBE33Nl5wA_5">
    <vt:lpwstr>,"uris":["http://zotero.org/users/local/PYsKVc63/items/6ID7LNFY"],"uri":["http://zotero.org/users/local/PYsKVc63/items/6ID7LNFY"],"itemData":{"id":133,"type":"article-journal","title":"Do elephants need to sweat?","container-title":"South African Journal </vt:lpwstr>
  </property>
  <property fmtid="{D5CDD505-2E9C-101B-9397-08002B2CF9AE}" pid="20" name="ZOTERO_BREF_2ctBE33Nl5wA_6">
    <vt:lpwstr>of Zoology","page":"270–274","volume":"19","issue":"4","author":[{"family":"Wright","given":"CP"},{"family":"Luck","given":"CP"}],"issued":{"date-parts":[["1984"]]}}}],"schema":"https://github.com/citation-style-language/schema/raw/master/csl-citation.jso</vt:lpwstr>
  </property>
  <property fmtid="{D5CDD505-2E9C-101B-9397-08002B2CF9AE}" pid="21" name="ZOTERO_BREF_2ctBE33Nl5wA_7">
    <vt:lpwstr>n"}</vt:lpwstr>
  </property>
  <property fmtid="{D5CDD505-2E9C-101B-9397-08002B2CF9AE}" pid="22" name="ZOTERO_BREF_3GcnATh7wFdC_1">
    <vt:lpwstr>ZOTERO_ITEM CSL_CITATION {"citationID":"ak0vc10h5p","properties":{"formattedCitation":"{\\rtf (Cain {\\i{}et al.} 2012; Shrestha {\\i{}et al.} 2012; Bennitt {\\i{}et al.} 2014; Owen-Smith and Goodall 2014)}","plainCitation":"(Cain et al. 2012; Shrestha et</vt:lpwstr>
  </property>
  <property fmtid="{D5CDD505-2E9C-101B-9397-08002B2CF9AE}" pid="23" name="ZOTERO_BREF_3GcnATh7wFdC_10">
    <vt:lpwstr>en":"Mpaphi Casper"},{"family":"Harris","given":"Stephen"}],"issued":{"date-parts":[["2014"]]}}},{"id":40,"uris":["http://zotero.org/users/local/PYsKVc63/items/CLYQHCBA"],"uri":["http://zotero.org/users/local/PYsKVc63/items/CLYQHCBA"],"itemData":{"id":40,</vt:lpwstr>
  </property>
  <property fmtid="{D5CDD505-2E9C-101B-9397-08002B2CF9AE}" pid="24" name="ZOTERO_BREF_3GcnATh7wFdC_11">
    <vt:lpwstr>"type":"article-journal","title":"Coping with savanna seasonality: comparative daily activity patterns of African ungulates as revealed by GPS telemetry","container-title":"Journal of Zoology","page":"181–191","volume":"293","issue":"3","DOI":"10.1111/jzo</vt:lpwstr>
  </property>
  <property fmtid="{D5CDD505-2E9C-101B-9397-08002B2CF9AE}" pid="25" name="ZOTERO_BREF_3GcnATh7wFdC_12">
    <vt:lpwstr>.12132","ISSN":"1469-7998","author":[{"family":"Owen-Smith","given":"N."},{"family":"Goodall","given":"V."}],"issued":{"date-parts":[["2014"]]}}}],"schema":"https://github.com/citation-style-language/schema/raw/master/csl-citation.json"}</vt:lpwstr>
  </property>
  <property fmtid="{D5CDD505-2E9C-101B-9397-08002B2CF9AE}" pid="26" name="ZOTERO_BREF_3GcnATh7wFdC_2">
    <vt:lpwstr> al. 2012; Bennitt et al. 2014; Owen-Smith and Goodall 2014)"},"citationItems":[{"id":37,"uris":["http://zotero.org/users/local/PYsKVc63/items/MVCB3QK5"],"uri":["http://zotero.org/users/local/PYsKVc63/items/MVCB3QK5"],"itemData":{"id":37,"type":"article-j</vt:lpwstr>
  </property>
  <property fmtid="{D5CDD505-2E9C-101B-9397-08002B2CF9AE}" pid="27" name="ZOTERO_BREF_3GcnATh7wFdC_3">
    <vt:lpwstr>ournal","title":"The costs of drinking: comparative water dependency of sable antelope and zebra","container-title":"Journal of Zoology","page":"58–67","volume":"286","issue":"1","DOI":"10.1111/j.1469-7998.2011.00848.x","ISSN":"1469-7998","author":[{"fami</vt:lpwstr>
  </property>
  <property fmtid="{D5CDD505-2E9C-101B-9397-08002B2CF9AE}" pid="28" name="ZOTERO_BREF_3GcnATh7wFdC_4">
    <vt:lpwstr>ly":"Cain","given":"J. W."},{"family":"Owen-Smith","given":"N."},{"family":"Macandza","given":"V. A."}],"issued":{"date-parts":[["2012"]]}}},{"id":54,"uris":["http://zotero.org/users/local/PYsKVc63/items/BPTQAIQF"],"uri":["http://zotero.org/users/local/PY</vt:lpwstr>
  </property>
  <property fmtid="{D5CDD505-2E9C-101B-9397-08002B2CF9AE}" pid="29" name="ZOTERO_BREF_3GcnATh7wFdC_5">
    <vt:lpwstr>sKVc63/items/BPTQAIQF"],"itemData":{"id":54,"type":"article-journal","title":"Body temperature variation of South African antelopes in two climatically contrasting environments","container-title":"Journal of Thermal Biology","page":"171 - 178","volume":"3</vt:lpwstr>
  </property>
  <property fmtid="{D5CDD505-2E9C-101B-9397-08002B2CF9AE}" pid="30" name="ZOTERO_BREF_3GcnATh7wFdC_6">
    <vt:lpwstr>7","issue":"3","DOI":"https://doi.org/10.1016/j.jtherbio.2011.12.008","ISSN":"0306-4565","author":[{"family":"Shrestha","given":"A. K."},{"family":"Wieren","given":"S. E.","dropping-particle":"van"},{"family":"Langevelde","given":"F.","dropping-particle":</vt:lpwstr>
  </property>
  <property fmtid="{D5CDD505-2E9C-101B-9397-08002B2CF9AE}" pid="31" name="ZOTERO_BREF_3GcnATh7wFdC_7">
    <vt:lpwstr>"van"},{"family":"Fuller","given":"A."},{"family":"Hetem","given":"R. S."},{"family":"Meyer","given":"L. C. R."},{"family":"Bie","given":"S.","dropping-particle":"de"},{"family":"Prins","given":"H. H. T."}],"issued":{"date-parts":[["2012"]]}}},{"id":58,"u</vt:lpwstr>
  </property>
  <property fmtid="{D5CDD505-2E9C-101B-9397-08002B2CF9AE}" pid="32" name="ZOTERO_BREF_3GcnATh7wFdC_8">
    <vt:lpwstr>ris":["http://zotero.org/users/local/PYsKVc63/items/R2TU73U9"],"uri":["http://zotero.org/users/local/PYsKVc63/items/R2TU73U9"],"itemData":{"id":58,"type":"article-journal","title":"Habitat Selection by African Buffalo (&lt;i&gt;Syncerus caffer&lt;/i&gt;) in Response </vt:lpwstr>
  </property>
  <property fmtid="{D5CDD505-2E9C-101B-9397-08002B2CF9AE}" pid="33" name="ZOTERO_BREF_3GcnATh7wFdC_9">
    <vt:lpwstr>to Landscape-Level Fluctuations in Water Availability on Two Temporal Scales","container-title":"PLOS ONE","page":"1-14","volume":"9","issue":"7","DOI":"10.1371/journal.pone.0101346","author":[{"family":"Bennitt","given":"Emily"},{"family":"Bonyongo","giv</vt:lpwstr>
  </property>
  <property fmtid="{D5CDD505-2E9C-101B-9397-08002B2CF9AE}" pid="34" name="ZOTERO_BREF_3XeSBeFhNX2s_1">
    <vt:lpwstr>ZOTERO_ITEM CSL_CITATION {"citationID":"a1rvvcrl6ij","properties":{"formattedCitation":"(Wright 1984)","plainCitation":"(Wright 1984)"},"citationItems":[{"id":132,"uris":["http://zotero.org/users/local/PYsKVc63/items/CFSGJT5I"],"uri":["http://zotero.org/u</vt:lpwstr>
  </property>
  <property fmtid="{D5CDD505-2E9C-101B-9397-08002B2CF9AE}" pid="35" name="ZOTERO_BREF_3XeSBeFhNX2s_2">
    <vt:lpwstr>sers/local/PYsKVc63/items/CFSGJT5I"],"itemData":{"id":132,"type":"article-journal","title":"Why do elephants flap their ears?","container-title":"South African Journal of Zoology","page":"266–269","volume":"19","issue":"4","author":[{"family":"Wright","gi</vt:lpwstr>
  </property>
  <property fmtid="{D5CDD505-2E9C-101B-9397-08002B2CF9AE}" pid="36" name="ZOTERO_BREF_3XeSBeFhNX2s_3">
    <vt:lpwstr>ven":"PG"}],"issued":{"date-parts":[["1984"]]}}}],"schema":"https://github.com/citation-style-language/schema/raw/master/csl-citation.json"}</vt:lpwstr>
  </property>
  <property fmtid="{D5CDD505-2E9C-101B-9397-08002B2CF9AE}" pid="37" name="ZOTERO_BREF_45hWiwgxPOmm_1">
    <vt:lpwstr>ZOTERO_ITEM CSL_CITATION {"citationID":"abv0kvohvv","properties":{"formattedCitation":"{\\rtf (Birkett {\\i{}et al.} 2012)}","plainCitation":"(Birkett et al. 2012)"},"citationItems":[{"id":17,"uris":["http://zotero.org/users/local/PYsKVc63/items/8J6IUERC"</vt:lpwstr>
  </property>
  <property fmtid="{D5CDD505-2E9C-101B-9397-08002B2CF9AE}" pid="38" name="ZOTERO_BREF_45hWiwgxPOmm_2">
    <vt:lpwstr>],"uri":["http://zotero.org/users/local/PYsKVc63/items/8J6IUERC"],"itemData":{"id":17,"type":"article-journal","title":"Animal Perception of Seasonal Thresholds: Changes in Elephant Movement in Relation to Rainfall Patterns","container-title":"PLOS ONE","</vt:lpwstr>
  </property>
  <property fmtid="{D5CDD505-2E9C-101B-9397-08002B2CF9AE}" pid="39" name="ZOTERO_BREF_45hWiwgxPOmm_3">
    <vt:lpwstr>page":"1-8","volume":"7","issue":"6","DOI":"10.1371/journal.pone.0038363","author":[{"family":"Birkett","given":"Patricia J."},{"family":"Vanak","given":"Abi T."},{"family":"Muggeo","given":"Vito M. R."},{"family":"Ferreira","given":"Salamon M."},{"family</vt:lpwstr>
  </property>
  <property fmtid="{D5CDD505-2E9C-101B-9397-08002B2CF9AE}" pid="40" name="ZOTERO_BREF_45hWiwgxPOmm_4">
    <vt:lpwstr>":"Slotow","given":"Rob"}],"issued":{"date-parts":[["2012"]]}}}],"schema":"https://github.com/citation-style-language/schema/raw/master/csl-citation.json"}</vt:lpwstr>
  </property>
  <property fmtid="{D5CDD505-2E9C-101B-9397-08002B2CF9AE}" pid="41" name="ZOTERO_BREF_4f0YeAV0L6pA_1">
    <vt:lpwstr>ZOTERO_ITEM CSL_CITATION {"citationID":"a1nleqeol6o","properties":{"formattedCitation":"{\\rtf (Farr {\\i{}et al.} 2007)}","plainCitation":"(Farr et al. 2007)"},"citationItems":[{"id":198,"uris":["http://zotero.org/users/local/PYsKVc63/items/29N87DTD"],"u</vt:lpwstr>
  </property>
  <property fmtid="{D5CDD505-2E9C-101B-9397-08002B2CF9AE}" pid="42" name="ZOTERO_BREF_4f0YeAV0L6pA_2">
    <vt:lpwstr>ri":["http://zotero.org/users/local/PYsKVc63/items/29N87DTD"],"itemData":{"id":198,"type":"article-journal","title":"The Shuttle Radar Topography Mission","container-title":"Reviews of Geophysics","volume":"45","issue":"2","source":"CrossRef","URL":"http:</vt:lpwstr>
  </property>
  <property fmtid="{D5CDD505-2E9C-101B-9397-08002B2CF9AE}" pid="43" name="ZOTERO_BREF_4f0YeAV0L6pA_3">
    <vt:lpwstr>//doi.wiley.com/10.1029/2005RG000183","DOI":"10.1029/2005RG000183","ISSN":"8755-1209","language":"en","author":[{"family":"Farr","given":"Tom G."},{"family":"Rosen","given":"Paul A."},{"family":"Caro","given":"Edward"},{"family":"Crippen","given":"Robert"</vt:lpwstr>
  </property>
  <property fmtid="{D5CDD505-2E9C-101B-9397-08002B2CF9AE}" pid="44" name="ZOTERO_BREF_4f0YeAV0L6pA_4">
    <vt:lpwstr>},{"family":"Duren","given":"Riley"},{"family":"Hensley","given":"Scott"},{"family":"Kobrick","given":"Michael"},{"family":"Paller","given":"Mimi"},{"family":"Rodriguez","given":"Ernesto"},{"family":"Roth","given":"Ladislav"},{"family":"Seal","given":"Dav</vt:lpwstr>
  </property>
  <property fmtid="{D5CDD505-2E9C-101B-9397-08002B2CF9AE}" pid="45" name="ZOTERO_BREF_4f0YeAV0L6pA_5">
    <vt:lpwstr>id"},{"family":"Shaffer","given":"Scott"},{"family":"Shimada","given":"Joanne"},{"family":"Umland","given":"Jeffrey"},{"family":"Werner","given":"Marian"},{"family":"Oskin","given":"Michael"},{"family":"Burbank","given":"Douglas"},{"family":"Alsdorf","giv</vt:lpwstr>
  </property>
  <property fmtid="{D5CDD505-2E9C-101B-9397-08002B2CF9AE}" pid="46" name="ZOTERO_BREF_4f0YeAV0L6pA_6">
    <vt:lpwstr>en":"Douglas"}],"issued":{"date-parts":[["2007",5,19]]},"accessed":{"date-parts":[["2018",3,14]]}}}],"schema":"https://github.com/citation-style-language/schema/raw/master/csl-citation.json"}</vt:lpwstr>
  </property>
  <property fmtid="{D5CDD505-2E9C-101B-9397-08002B2CF9AE}" pid="47" name="ZOTERO_BREF_5W5GWGM7BGxz_1">
    <vt:lpwstr>ZOTERO_ITEM CSL_CITATION {"citationID":"a2jocpp9a9h","properties":{"formattedCitation":"{\\rtf (Birkett {\\i{}et al.} 2012)}","plainCitation":"(Birkett et al. 2012)"},"citationItems":[{"id":17,"uris":["http://zotero.org/users/local/PYsKVc63/items/8J6IUERC</vt:lpwstr>
  </property>
  <property fmtid="{D5CDD505-2E9C-101B-9397-08002B2CF9AE}" pid="48" name="ZOTERO_BREF_5W5GWGM7BGxz_2">
    <vt:lpwstr>"],"uri":["http://zotero.org/users/local/PYsKVc63/items/8J6IUERC"],"itemData":{"id":17,"type":"article-journal","title":"Animal Perception of Seasonal Thresholds: Changes in Elephant Movement in Relation to Rainfall Patterns","container-title":"PLOS ONE",</vt:lpwstr>
  </property>
  <property fmtid="{D5CDD505-2E9C-101B-9397-08002B2CF9AE}" pid="49" name="ZOTERO_BREF_5W5GWGM7BGxz_3">
    <vt:lpwstr>"page":"1-8","volume":"7","issue":"6","DOI":"10.1371/journal.pone.0038363","author":[{"family":"Birkett","given":"Patricia J."},{"family":"Vanak","given":"Abi T."},{"family":"Muggeo","given":"Vito M. R."},{"family":"Ferreira","given":"Salamon M."},{"famil</vt:lpwstr>
  </property>
  <property fmtid="{D5CDD505-2E9C-101B-9397-08002B2CF9AE}" pid="50" name="ZOTERO_BREF_5W5GWGM7BGxz_4">
    <vt:lpwstr>y":"Slotow","given":"Rob"}],"issued":{"date-parts":[["2012"]]}}}],"schema":"https://github.com/citation-style-language/schema/raw/master/csl-citation.json"}</vt:lpwstr>
  </property>
  <property fmtid="{D5CDD505-2E9C-101B-9397-08002B2CF9AE}" pid="51" name="ZOTERO_BREF_67KlcBs2PNrU_1">
    <vt:lpwstr>ZOTERO_ITEM CSL_CITATION {"citationID":"a2985stssjv","properties":{"formattedCitation":"{\\rtf (Bucini {\\i{}et al.} 2010)}","plainCitation":"(Bucini et al. 2010)"},"citationItems":[{"id":201,"uris":["http://zotero.org/users/local/PYsKVc63/items/BFYFI7D2"</vt:lpwstr>
  </property>
  <property fmtid="{D5CDD505-2E9C-101B-9397-08002B2CF9AE}" pid="52" name="ZOTERO_BREF_67KlcBs2PNrU_2">
    <vt:lpwstr>],"uri":["http://zotero.org/users/local/PYsKVc63/items/BFYFI7D2"],"itemData":{"id":201,"type":"article-journal","title":"Woody fractional cover in Kruger National Park, South Africa: remote-sensing-based maps and ecological insights","container-title":"Ec</vt:lpwstr>
  </property>
  <property fmtid="{D5CDD505-2E9C-101B-9397-08002B2CF9AE}" pid="53" name="ZOTERO_BREF_67KlcBs2PNrU_3">
    <vt:lpwstr>osystem function in savannas: measurement and modeling at landscape to global scales","page":"219–238","author":[{"family":"Bucini","given":"G"},{"family":"Hanan","given":"NP"},{"family":"Boone","given":"RB"},{"family":"Smit","given":"IPJ"},{"family":"Saa</vt:lpwstr>
  </property>
  <property fmtid="{D5CDD505-2E9C-101B-9397-08002B2CF9AE}" pid="54" name="ZOTERO_BREF_67KlcBs2PNrU_4">
    <vt:lpwstr>tchi","given":"S"},{"family":"Lefsky","given":"MA"},{"family":"Asner","given":"GP"}],"issued":{"date-parts":[["2010"]]}}}],"schema":"https://github.com/citation-style-language/schema/raw/master/csl-citation.json"}</vt:lpwstr>
  </property>
  <property fmtid="{D5CDD505-2E9C-101B-9397-08002B2CF9AE}" pid="55" name="ZOTERO_BREF_6fRyXZkVyZCU_1">
    <vt:lpwstr>ZOTERO_ITEM CSL_CITATION {"citationID":"q8JT3ZKv","properties":{"formattedCitation":"{\\rtf (Leggett 2010; van Beest {\\i{}et al.} 2012; Shrestha {\\i{}et al.} 2012; Owen-Smith and Goodall 2014)}","plainCitation":"(Leggett 2010; van Beest et al. 2012; Shr</vt:lpwstr>
  </property>
  <property fmtid="{D5CDD505-2E9C-101B-9397-08002B2CF9AE}" pid="56" name="ZOTERO_BREF_6fRyXZkVyZCU_10">
    <vt:lpwstr>012"]]}}},{"id":40,"uris":["http://zotero.org/users/local/PYsKVc63/items/CLYQHCBA"],"uri":["http://zotero.org/users/local/PYsKVc63/items/CLYQHCBA"],"itemData":{"id":40,"type":"article-journal","title":"Coping with savanna seasonality: comparative daily ac</vt:lpwstr>
  </property>
  <property fmtid="{D5CDD505-2E9C-101B-9397-08002B2CF9AE}" pid="57" name="ZOTERO_BREF_6fRyXZkVyZCU_11">
    <vt:lpwstr>tivity patterns of African ungulates as revealed by GPS telemetry","container-title":"Journal of Zoology","page":"181–191","volume":"293","issue":"3","DOI":"10.1111/jzo.12132","ISSN":"1469-7998","author":[{"family":"Owen-Smith","given":"N."},{"family":"Go</vt:lpwstr>
  </property>
  <property fmtid="{D5CDD505-2E9C-101B-9397-08002B2CF9AE}" pid="58" name="ZOTERO_BREF_6fRyXZkVyZCU_12">
    <vt:lpwstr>odall","given":"V."}],"issued":{"date-parts":[["2014"]]}}}],"schema":"https://github.com/citation-style-language/schema/raw/master/csl-citation.json"}</vt:lpwstr>
  </property>
  <property fmtid="{D5CDD505-2E9C-101B-9397-08002B2CF9AE}" pid="59" name="ZOTERO_BREF_6fRyXZkVyZCU_2">
    <vt:lpwstr>estha et al. 2012; Owen-Smith and Goodall 2014)"},"citationItems":[{"id":47,"uris":["http://zotero.org/users/local/PYsKVc63/items/797HKEET"],"uri":["http://zotero.org/users/local/PYsKVc63/items/797HKEET"],"itemData":{"id":47,"type":"article-journal","titl</vt:lpwstr>
  </property>
  <property fmtid="{D5CDD505-2E9C-101B-9397-08002B2CF9AE}" pid="60" name="ZOTERO_BREF_6fRyXZkVyZCU_3">
    <vt:lpwstr>e":"Daily and hourly movement of male desert-dwelling elephants","container-title":"African Journal of Ecology","page":"197–205","volume":"48","issue":"1","DOI":"10.1111/j.1365-2028.2009.01101.x","ISSN":"1365-2028","author":[{"family":"Leggett","given":"K</vt:lpwstr>
  </property>
  <property fmtid="{D5CDD505-2E9C-101B-9397-08002B2CF9AE}" pid="61" name="ZOTERO_BREF_6fRyXZkVyZCU_4">
    <vt:lpwstr>eith"}],"issued":{"date-parts":[["2010"]]}}},{"id":54,"uris":["http://zotero.org/users/local/PYsKVc63/items/BPTQAIQF"],"uri":["http://zotero.org/users/local/PYsKVc63/items/BPTQAIQF"],"itemData":{"id":54,"type":"article-journal","title":"Body temperature v</vt:lpwstr>
  </property>
  <property fmtid="{D5CDD505-2E9C-101B-9397-08002B2CF9AE}" pid="62" name="ZOTERO_BREF_6fRyXZkVyZCU_5">
    <vt:lpwstr>ariation of South African antelopes in two climatically contrasting environments","container-title":"Journal of Thermal Biology","page":"171 - 178","volume":"37","issue":"3","DOI":"https://doi.org/10.1016/j.jtherbio.2011.12.008","ISSN":"0306-4565","author</vt:lpwstr>
  </property>
  <property fmtid="{D5CDD505-2E9C-101B-9397-08002B2CF9AE}" pid="63" name="ZOTERO_BREF_6fRyXZkVyZCU_6">
    <vt:lpwstr>":[{"family":"Shrestha","given":"A. K."},{"family":"Wieren","given":"S. E.","dropping-particle":"van"},{"family":"Langevelde","given":"F.","dropping-particle":"van"},{"family":"Fuller","given":"A."},{"family":"Hetem","given":"R. S."},{"family":"Meyer","gi</vt:lpwstr>
  </property>
  <property fmtid="{D5CDD505-2E9C-101B-9397-08002B2CF9AE}" pid="64" name="ZOTERO_BREF_6fRyXZkVyZCU_7">
    <vt:lpwstr>ven":"L. C. R."},{"family":"Bie","given":"S.","dropping-particle":"de"},{"family":"Prins","given":"H. H. T."}],"issued":{"date-parts":[["2012"]]}}},{"id":26,"uris":["http://zotero.org/users/local/PYsKVc63/items/R822XNA6"],"uri":["http://zotero.org/users/l</vt:lpwstr>
  </property>
  <property fmtid="{D5CDD505-2E9C-101B-9397-08002B2CF9AE}" pid="65" name="ZOTERO_BREF_6fRyXZkVyZCU_8">
    <vt:lpwstr>ocal/PYsKVc63/items/R822XNA6"],"itemData":{"id":26,"type":"article-journal","title":"Temperature-mediated habitat use and selection by a heat-sensitive northern ungulate","container-title":"Animal Behaviour","page":"723 - 735","volume":"84","issue":"3","D</vt:lpwstr>
  </property>
  <property fmtid="{D5CDD505-2E9C-101B-9397-08002B2CF9AE}" pid="66" name="ZOTERO_BREF_6fRyXZkVyZCU_9">
    <vt:lpwstr>OI":"https://doi.org/10.1016/j.anbehav.2012.06.032","ISSN":"0003-3472","author":[{"family":"Beest","given":"Floris M.","non-dropping-particle":"van"},{"family":"Moorter","given":"Bram Van"},{"family":"Milner","given":"Jos M."}],"issued":{"date-parts":[["2</vt:lpwstr>
  </property>
  <property fmtid="{D5CDD505-2E9C-101B-9397-08002B2CF9AE}" pid="67" name="ZOTERO_BREF_AR4hapjT0ubC_1">
    <vt:lpwstr>ZOTERO_ITEM CSL_CITATION {"citationID":"af5jihojgt","properties":{"formattedCitation":"{\\rtf (Birkett {\\i{}et al.} 2012)}","plainCitation":"(Birkett et al. 2012)"},"citationItems":[{"id":17,"uris":["http://zotero.org/users/local/PYsKVc63/items/8J6IUERC"</vt:lpwstr>
  </property>
  <property fmtid="{D5CDD505-2E9C-101B-9397-08002B2CF9AE}" pid="68" name="ZOTERO_BREF_AR4hapjT0ubC_2">
    <vt:lpwstr>],"uri":["http://zotero.org/users/local/PYsKVc63/items/8J6IUERC"],"itemData":{"id":17,"type":"article-journal","title":"Animal Perception of Seasonal Thresholds: Changes in Elephant Movement in Relation to Rainfall Patterns","container-title":"PLOS ONE","</vt:lpwstr>
  </property>
  <property fmtid="{D5CDD505-2E9C-101B-9397-08002B2CF9AE}" pid="69" name="ZOTERO_BREF_AR4hapjT0ubC_3">
    <vt:lpwstr>page":"1-8","volume":"7","issue":"6","DOI":"10.1371/journal.pone.0038363","author":[{"family":"Birkett","given":"Patricia J."},{"family":"Vanak","given":"Abi T."},{"family":"Muggeo","given":"Vito M. R."},{"family":"Ferreira","given":"Salamon M."},{"family</vt:lpwstr>
  </property>
  <property fmtid="{D5CDD505-2E9C-101B-9397-08002B2CF9AE}" pid="70" name="ZOTERO_BREF_AR4hapjT0ubC_4">
    <vt:lpwstr>":"Slotow","given":"Rob"}],"issued":{"date-parts":[["2012"]]}}}],"schema":"https://github.com/citation-style-language/schema/raw/master/csl-citation.json"}</vt:lpwstr>
  </property>
  <property fmtid="{D5CDD505-2E9C-101B-9397-08002B2CF9AE}" pid="71" name="ZOTERO_BREF_BcLH5YDhhkNl_1">
    <vt:lpwstr>ZOTERO_ITEM CSL_CITATION {"citationID":"acgmeilu4a","properties":{"formattedCitation":"{\\rtf (Giotto {\\i{}et al.} 2015)}","plainCitation":"(Giotto et al. 2015)"},"citationItems":[{"id":48,"uris":["http://zotero.org/users/local/PYsKVc63/items/67UPHSFQ"],</vt:lpwstr>
  </property>
  <property fmtid="{D5CDD505-2E9C-101B-9397-08002B2CF9AE}" pid="72" name="ZOTERO_BREF_BcLH5YDhhkNl_2">
    <vt:lpwstr>"uri":["http://zotero.org/users/local/PYsKVc63/items/67UPHSFQ"],"itemData":{"id":48,"type":"article-journal","title":"Space-Use Patterns of the Asiatic Wild Ass (&lt;i&gt;Equus hemionus&lt;/i&gt;): Complementary Insights from Displacement, Recursion Movement and Habi</vt:lpwstr>
  </property>
  <property fmtid="{D5CDD505-2E9C-101B-9397-08002B2CF9AE}" pid="73" name="ZOTERO_BREF_BcLH5YDhhkNl_3">
    <vt:lpwstr>tat Selection Analyses","container-title":"PLOS ONE","page":"1-21","volume":"10","issue":"12","DOI":"10.1371/journal.pone.0143279","author":[{"family":"Giotto","given":"Nina"},{"family":"Gerard","given":"Jean-François"},{"family":"Ziv","given":"Alon"},{"f</vt:lpwstr>
  </property>
  <property fmtid="{D5CDD505-2E9C-101B-9397-08002B2CF9AE}" pid="74" name="ZOTERO_BREF_BcLH5YDhhkNl_4">
    <vt:lpwstr>amily":"Bouskila","given":"Amos"},{"family":"Bar-David","given":"Shirli"}],"issued":{"date-parts":[["2015"]]}}}],"schema":"https://github.com/citation-style-language/schema/raw/master/csl-citation.json"}</vt:lpwstr>
  </property>
  <property fmtid="{D5CDD505-2E9C-101B-9397-08002B2CF9AE}" pid="75" name="ZOTERO_BREF_Bxo39onmZHaE_1">
    <vt:lpwstr>ZOTERO_ITEM CSL_CITATION {"citationID":"a9d8j508g1","properties":{"formattedCitation":"{\\rtf (Bucini {\\i{}et al.} 2010)}","plainCitation":"(Bucini et al. 2010)"},"citationItems":[{"id":201,"uris":["http://zotero.org/users/local/PYsKVc63/items/BFYFI7D2"]</vt:lpwstr>
  </property>
  <property fmtid="{D5CDD505-2E9C-101B-9397-08002B2CF9AE}" pid="76" name="ZOTERO_BREF_Bxo39onmZHaE_2">
    <vt:lpwstr>,"uri":["http://zotero.org/users/local/PYsKVc63/items/BFYFI7D2"],"itemData":{"id":201,"type":"article-journal","title":"Woody fractional cover in Kruger National Park, South Africa: remote-sensing-based maps and ecological insights","container-title":"Eco</vt:lpwstr>
  </property>
  <property fmtid="{D5CDD505-2E9C-101B-9397-08002B2CF9AE}" pid="77" name="ZOTERO_BREF_Bxo39onmZHaE_3">
    <vt:lpwstr>system function in savannas: measurement and modeling at landscape to global scales","page":"219–238","author":[{"family":"Bucini","given":"G"},{"family":"Hanan","given":"NP"},{"family":"Boone","given":"RB"},{"family":"Smit","given":"IPJ"},{"family":"Saat</vt:lpwstr>
  </property>
  <property fmtid="{D5CDD505-2E9C-101B-9397-08002B2CF9AE}" pid="78" name="ZOTERO_BREF_Bxo39onmZHaE_4">
    <vt:lpwstr>chi","given":"S"},{"family":"Lefsky","given":"MA"},{"family":"Asner","given":"GP"}],"issued":{"date-parts":[["2010"]]}}}],"schema":"https://github.com/citation-style-language/schema/raw/master/csl-citation.json"}</vt:lpwstr>
  </property>
  <property fmtid="{D5CDD505-2E9C-101B-9397-08002B2CF9AE}" pid="79" name="ZOTERO_BREF_CaBiXNNMhm7s_1">
    <vt:lpwstr>ZOTERO_ITEM CSL_CITATION {"citationID":"aeeu8423sp","properties":{"formattedCitation":"(Gertenbach 1983)","plainCitation":"(Gertenbach 1983)"},"citationItems":[{"id":272,"uris":["http://zotero.org/users/local/PYsKVc63/items/BP7LA9G8"],"uri":["http://zoter</vt:lpwstr>
  </property>
  <property fmtid="{D5CDD505-2E9C-101B-9397-08002B2CF9AE}" pid="80" name="ZOTERO_BREF_CaBiXNNMhm7s_2">
    <vt:lpwstr>o.org/users/local/PYsKVc63/items/BP7LA9G8"],"itemData":{"id":272,"type":"article-journal","title":"Landscapes of the Kruger National Park","container-title":"Koedoe","volume":"26","issue":"1","source":"CrossRef","URL":"http://koedoe.co.za/index.php/koedoe</vt:lpwstr>
  </property>
  <property fmtid="{D5CDD505-2E9C-101B-9397-08002B2CF9AE}" pid="81" name="ZOTERO_BREF_CaBiXNNMhm7s_3">
    <vt:lpwstr>/article/view/591","DOI":"10.4102/koedoe.v26i1.591","ISSN":"2071-0771, 0075-6458","author":[{"family":"Gertenbach","given":"W. P. D"}],"issued":{"date-parts":[["1983",12,1]]},"accessed":{"date-parts":[["2018",3,21]]}}}],"schema":"https://github.com/citati</vt:lpwstr>
  </property>
  <property fmtid="{D5CDD505-2E9C-101B-9397-08002B2CF9AE}" pid="82" name="ZOTERO_BREF_CaBiXNNMhm7s_4">
    <vt:lpwstr>on-style-language/schema/raw/master/csl-citation.json"}</vt:lpwstr>
  </property>
  <property fmtid="{D5CDD505-2E9C-101B-9397-08002B2CF9AE}" pid="83" name="ZOTERO_BREF_E46joztF7isy_1">
    <vt:lpwstr>ZOTERO_ITEM CSL_CITATION {"citationID":"a1a781d198k","properties":{"formattedCitation":"{\\rtf (Shrestha {\\i{}et al.} 2012)}","plainCitation":"(Shrestha et al. 2012)"},"citationItems":[{"id":54,"uris":["http://zotero.org/users/local/PYsKVc63/items/BPTQAI</vt:lpwstr>
  </property>
  <property fmtid="{D5CDD505-2E9C-101B-9397-08002B2CF9AE}" pid="84" name="ZOTERO_BREF_E46joztF7isy_2">
    <vt:lpwstr>QF"],"uri":["http://zotero.org/users/local/PYsKVc63/items/BPTQAIQF"],"itemData":{"id":54,"type":"article-journal","title":"Body temperature variation of South African antelopes in two climatically contrasting environments","container-title":"Journal of Th</vt:lpwstr>
  </property>
  <property fmtid="{D5CDD505-2E9C-101B-9397-08002B2CF9AE}" pid="85" name="ZOTERO_BREF_E46joztF7isy_3">
    <vt:lpwstr>ermal Biology","page":"171 - 178","volume":"37","issue":"3","DOI":"https://doi.org/10.1016/j.jtherbio.2011.12.008","ISSN":"0306-4565","author":[{"family":"Shrestha","given":"A. K."},{"family":"Wieren","given":"S. E.","dropping-particle":"van"},{"family":"</vt:lpwstr>
  </property>
  <property fmtid="{D5CDD505-2E9C-101B-9397-08002B2CF9AE}" pid="86" name="ZOTERO_BREF_E46joztF7isy_4">
    <vt:lpwstr>Langevelde","given":"F.","dropping-particle":"van"},{"family":"Fuller","given":"A."},{"family":"Hetem","given":"R. S."},{"family":"Meyer","given":"L. C. R."},{"family":"Bie","given":"S.","dropping-particle":"de"},{"family":"Prins","given":"H. H. T."}],"is</vt:lpwstr>
  </property>
  <property fmtid="{D5CDD505-2E9C-101B-9397-08002B2CF9AE}" pid="87" name="ZOTERO_BREF_E46joztF7isy_5">
    <vt:lpwstr>sued":{"date-parts":[["2012"]]}}}],"schema":"https://github.com/citation-style-language/schema/raw/master/csl-citation.json"}</vt:lpwstr>
  </property>
  <property fmtid="{D5CDD505-2E9C-101B-9397-08002B2CF9AE}" pid="88" name="ZOTERO_BREF_E4TIn13se2Le_1">
    <vt:lpwstr/>
  </property>
  <property fmtid="{D5CDD505-2E9C-101B-9397-08002B2CF9AE}" pid="89" name="ZOTERO_BREF_F11yLzBlPDKj_1">
    <vt:lpwstr>ZOTERO_ITEM CSL_CITATION {"citationID":"RVL7DNBQ","properties":{"formattedCitation":"{\\rtf (Leggett 2010; Birkett {\\i{}et al.} 2012)}","plainCitation":"(Leggett 2010; Birkett et al. 2012)"},"citationItems":[{"id":47,"uris":["http://zotero.org/users/loca</vt:lpwstr>
  </property>
  <property fmtid="{D5CDD505-2E9C-101B-9397-08002B2CF9AE}" pid="90" name="ZOTERO_BREF_F11yLzBlPDKj_2">
    <vt:lpwstr>l/PYsKVc63/items/797HKEET"],"uri":["http://zotero.org/users/local/PYsKVc63/items/797HKEET"],"itemData":{"id":47,"type":"article-journal","title":"Daily and hourly movement of male desert-dwelling elephants","container-title":"African Journal of Ecology","</vt:lpwstr>
  </property>
  <property fmtid="{D5CDD505-2E9C-101B-9397-08002B2CF9AE}" pid="91" name="ZOTERO_BREF_F11yLzBlPDKj_3">
    <vt:lpwstr>page":"197–205","volume":"48","issue":"1","DOI":"10.1111/j.1365-2028.2009.01101.x","ISSN":"1365-2028","author":[{"family":"Leggett","given":"Keith"}],"issued":{"date-parts":[["2010"]]}}},{"id":17,"uris":["http://zotero.org/users/local/PYsKVc63/items/8J6IU</vt:lpwstr>
  </property>
  <property fmtid="{D5CDD505-2E9C-101B-9397-08002B2CF9AE}" pid="92" name="ZOTERO_BREF_F11yLzBlPDKj_4">
    <vt:lpwstr>ERC"],"uri":["http://zotero.org/users/local/PYsKVc63/items/8J6IUERC"],"itemData":{"id":17,"type":"article-journal","title":"Animal Perception of Seasonal Thresholds: Changes in Elephant Movement in Relation to Rainfall Patterns","container-title":"PLOS ON</vt:lpwstr>
  </property>
  <property fmtid="{D5CDD505-2E9C-101B-9397-08002B2CF9AE}" pid="93" name="ZOTERO_BREF_F11yLzBlPDKj_5">
    <vt:lpwstr>E","page":"1-8","volume":"7","issue":"6","DOI":"10.1371/journal.pone.0038363","author":[{"family":"Birkett","given":"Patricia J."},{"family":"Vanak","given":"Abi T."},{"family":"Muggeo","given":"Vito M. R."},{"family":"Ferreira","given":"Salamon M."},{"fa</vt:lpwstr>
  </property>
  <property fmtid="{D5CDD505-2E9C-101B-9397-08002B2CF9AE}" pid="94" name="ZOTERO_BREF_F11yLzBlPDKj_6">
    <vt:lpwstr>mily":"Slotow","given":"Rob"}],"issued":{"date-parts":[["2012"]]}}}],"schema":"https://github.com/citation-style-language/schema/raw/master/csl-citation.json"}</vt:lpwstr>
  </property>
  <property fmtid="{D5CDD505-2E9C-101B-9397-08002B2CF9AE}" pid="95" name="ZOTERO_BREF_FdWTdTyv2OGV_1">
    <vt:lpwstr/>
  </property>
  <property fmtid="{D5CDD505-2E9C-101B-9397-08002B2CF9AE}" pid="96" name="ZOTERO_BREF_FjpmnnOsfax6_1">
    <vt:lpwstr>ZOTERO_ITEM CSL_CITATION {"citationID":"cp5MyZuZ","properties":{"formattedCitation":"{\\rtf (Wood 2013; Bates {\\i{}et al.} 2015; Kranstauber and Smolla 2016; Bracis 2017)}","plainCitation":"(Wood 2013; Bates et al. 2015; Kranstauber and Smolla 2016; Brac</vt:lpwstr>
  </property>
  <property fmtid="{D5CDD505-2E9C-101B-9397-08002B2CF9AE}" pid="97" name="ZOTERO_BREF_FjpmnnOsfax6_2">
    <vt:lpwstr>is 2017)"},"citationItems":[{"id":21,"uris":["http://zotero.org/users/local/PYsKVc63/items/R9YWCCJA"],"uri":["http://zotero.org/users/local/PYsKVc63/items/R9YWCCJA"],"itemData":{"id":21,"type":"book","title":"Generalized Additive Models: An Introduction w</vt:lpwstr>
  </property>
  <property fmtid="{D5CDD505-2E9C-101B-9397-08002B2CF9AE}" pid="98" name="ZOTERO_BREF_FjpmnnOsfax6_3">
    <vt:lpwstr>ith R","publisher":"Chapman and Hall/CRC","edition":"2","author":[{"family":"Wood","given":"Simon N."}],"issued":{"date-parts":[["2013"]]}}},{"id":20,"uris":["http://zotero.org/users/local/PYsKVc63/items/GX7VTXMN"],"uri":["http://zotero.org/users/local/PY</vt:lpwstr>
  </property>
  <property fmtid="{D5CDD505-2E9C-101B-9397-08002B2CF9AE}" pid="99" name="ZOTERO_BREF_FjpmnnOsfax6_4">
    <vt:lpwstr>sKVc63/items/GX7VTXMN"],"itemData":{"id":20,"type":"article-journal","title":"Fitting Linear Mixed-Effects Models Using lme4","container-title":"Journal of Statistical Software","page":"1–48","volume":"67","issue":"1","DOI":"10.18637/jss.v067.i01","author</vt:lpwstr>
  </property>
  <property fmtid="{D5CDD505-2E9C-101B-9397-08002B2CF9AE}" pid="100" name="ZOTERO_BREF_FjpmnnOsfax6_5">
    <vt:lpwstr>":[{"family":"Bates","given":"Douglas"},{"family":"Mächler","given":"Martin"},{"family":"Bolker","given":"Ben"},{"family":"Walker","given":"Steve"}],"issued":{"date-parts":[["2015"]]}}},{"id":12,"uris":["http://zotero.org/users/local/PYsKVc63/items/D6BPDI</vt:lpwstr>
  </property>
  <property fmtid="{D5CDD505-2E9C-101B-9397-08002B2CF9AE}" pid="101" name="ZOTERO_BREF_FjpmnnOsfax6_6">
    <vt:lpwstr>VR"],"uri":["http://zotero.org/users/local/PYsKVc63/items/D6BPDIVR"],"itemData":{"id":12,"type":"book","title":"move: Visualizing and Analyzing Animal Track Data","URL":"https://CRAN.R-project.org/package=move","author":[{"family":"Kranstauber","given":"B</vt:lpwstr>
  </property>
  <property fmtid="{D5CDD505-2E9C-101B-9397-08002B2CF9AE}" pid="102" name="ZOTERO_BREF_FjpmnnOsfax6_7">
    <vt:lpwstr>art"},{"family":"Smolla","given":"Marco"}],"issued":{"date-parts":[["2016"]]}}},{"id":6,"uris":["http://zotero.org/users/local/PYsKVc63/items/H8WCJWEF"],"uri":["http://zotero.org/users/local/PYsKVc63/items/H8WCJWEF"],"itemData":{"id":6,"type":"book","titl</vt:lpwstr>
  </property>
  <property fmtid="{D5CDD505-2E9C-101B-9397-08002B2CF9AE}" pid="103" name="ZOTERO_BREF_FjpmnnOsfax6_8">
    <vt:lpwstr>e":"recurse: Computes Revisitation Metrics for Trajectory Data","URL":"https://CRAN.R-project.org/package=recurse","author":[{"family":"Bracis","given":"Chloe"}],"issued":{"date-parts":[["2017"]]}}}],"schema":"https://github.com/citation-style-language/sc</vt:lpwstr>
  </property>
  <property fmtid="{D5CDD505-2E9C-101B-9397-08002B2CF9AE}" pid="104" name="ZOTERO_BREF_FjpmnnOsfax6_9">
    <vt:lpwstr>hema/raw/master/csl-citation.json"}</vt:lpwstr>
  </property>
  <property fmtid="{D5CDD505-2E9C-101B-9397-08002B2CF9AE}" pid="105" name="ZOTERO_BREF_G2r6LFVXGULz_1">
    <vt:lpwstr>ZOTERO_ITEM CSL_CITATION {"citationID":"N0G9v6Al","properties":{"formattedCitation":"{\\rtf (Johnson {\\i{}et al.} 2002; Cain {\\i{}et al.} 2012; Owen-Smith and Goodall 2014; Giotto {\\i{}et al.} 2015)}","plainCitation":"(Johnson et al. 2002; Cain et al. </vt:lpwstr>
  </property>
  <property fmtid="{D5CDD505-2E9C-101B-9397-08002B2CF9AE}" pid="106" name="ZOTERO_BREF_G2r6LFVXGULz_10">
    <vt:lpwstr>-Use Patterns of the Asiatic Wild Ass (&lt;i&gt;Equus hemionus&lt;/i&gt;): Complementary Insights from Displacement, Recursion Movement and Habitat Selection Analyses","container-title":"PLOS ONE","page":"1-21","volume":"10","issue":"12","DOI":"10.1371/journal.pone.0</vt:lpwstr>
  </property>
  <property fmtid="{D5CDD505-2E9C-101B-9397-08002B2CF9AE}" pid="107" name="ZOTERO_BREF_G2r6LFVXGULz_11">
    <vt:lpwstr>143279","author":[{"family":"Giotto","given":"Nina"},{"family":"Gerard","given":"Jean-François"},{"family":"Ziv","given":"Alon"},{"family":"Bouskila","given":"Amos"},{"family":"Bar-David","given":"Shirli"}],"issued":{"date-parts":[["2015"]]}}}],"schema":"</vt:lpwstr>
  </property>
  <property fmtid="{D5CDD505-2E9C-101B-9397-08002B2CF9AE}" pid="108" name="ZOTERO_BREF_G2r6LFVXGULz_12">
    <vt:lpwstr>https://github.com/citation-style-language/schema/raw/master/csl-citation.json"}</vt:lpwstr>
  </property>
  <property fmtid="{D5CDD505-2E9C-101B-9397-08002B2CF9AE}" pid="109" name="ZOTERO_BREF_G2r6LFVXGULz_2">
    <vt:lpwstr>2012; Owen-Smith and Goodall 2014; Giotto et al. 2015)"},"citationItems":[{"id":36,"uris":["http://zotero.org/users/local/PYsKVc63/items/I5GSK85E"],"uri":["http://zotero.org/users/local/PYsKVc63/items/I5GSK85E"],"itemData":{"id":36,"type":"article-journal</vt:lpwstr>
  </property>
  <property fmtid="{D5CDD505-2E9C-101B-9397-08002B2CF9AE}" pid="110" name="ZOTERO_BREF_G2r6LFVXGULz_3">
    <vt:lpwstr>","title":"Movement parameters of ungulates and scale-specific responses to the environment","container-title":"Journal of Animal Ecology","page":"225–235","volume":"71","issue":"2","DOI":"10.1046/j.1365-2656.2002.00595.x","ISSN":"1365-2656","author":[{"f</vt:lpwstr>
  </property>
  <property fmtid="{D5CDD505-2E9C-101B-9397-08002B2CF9AE}" pid="111" name="ZOTERO_BREF_G2r6LFVXGULz_4">
    <vt:lpwstr>amily":"Johnson","given":"Chris J."},{"family":"Parker","given":"Katherine L."},{"family":"Heard","given":"Douglas C."},{"family":"Gillingham","given":"Michael P."}],"issued":{"date-parts":[["2002"]]}}},{"id":37,"uris":["http://zotero.org/users/local/PYsK</vt:lpwstr>
  </property>
  <property fmtid="{D5CDD505-2E9C-101B-9397-08002B2CF9AE}" pid="112" name="ZOTERO_BREF_G2r6LFVXGULz_5">
    <vt:lpwstr>Vc63/items/MVCB3QK5"],"uri":["http://zotero.org/users/local/PYsKVc63/items/MVCB3QK5"],"itemData":{"id":37,"type":"article-journal","title":"The costs of drinking: comparative water dependency of sable antelope and zebra","container-title":"Journal of Zool</vt:lpwstr>
  </property>
  <property fmtid="{D5CDD505-2E9C-101B-9397-08002B2CF9AE}" pid="113" name="ZOTERO_BREF_G2r6LFVXGULz_6">
    <vt:lpwstr>ogy","page":"58–67","volume":"286","issue":"1","DOI":"10.1111/j.1469-7998.2011.00848.x","ISSN":"1469-7998","author":[{"family":"Cain","given":"J. W."},{"family":"Owen-Smith","given":"N."},{"family":"Macandza","given":"V. A."}],"issued":{"date-parts":[["20</vt:lpwstr>
  </property>
  <property fmtid="{D5CDD505-2E9C-101B-9397-08002B2CF9AE}" pid="114" name="ZOTERO_BREF_G2r6LFVXGULz_7">
    <vt:lpwstr>12"]]}}},{"id":40,"uris":["http://zotero.org/users/local/PYsKVc63/items/CLYQHCBA"],"uri":["http://zotero.org/users/local/PYsKVc63/items/CLYQHCBA"],"itemData":{"id":40,"type":"article-journal","title":"Coping with savanna seasonality: comparative daily act</vt:lpwstr>
  </property>
  <property fmtid="{D5CDD505-2E9C-101B-9397-08002B2CF9AE}" pid="115" name="ZOTERO_BREF_G2r6LFVXGULz_8">
    <vt:lpwstr>ivity patterns of African ungulates as revealed by GPS telemetry","container-title":"Journal of Zoology","page":"181–191","volume":"293","issue":"3","DOI":"10.1111/jzo.12132","ISSN":"1469-7998","author":[{"family":"Owen-Smith","given":"N."},{"family":"Goo</vt:lpwstr>
  </property>
  <property fmtid="{D5CDD505-2E9C-101B-9397-08002B2CF9AE}" pid="116" name="ZOTERO_BREF_G2r6LFVXGULz_9">
    <vt:lpwstr>dall","given":"V."}],"issued":{"date-parts":[["2014"]]}}},{"id":48,"uris":["http://zotero.org/users/local/PYsKVc63/items/67UPHSFQ"],"uri":["http://zotero.org/users/local/PYsKVc63/items/67UPHSFQ"],"itemData":{"id":48,"type":"article-journal","title":"Space</vt:lpwstr>
  </property>
  <property fmtid="{D5CDD505-2E9C-101B-9397-08002B2CF9AE}" pid="117" name="ZOTERO_BREF_IIq7ysnX6cOB_1">
    <vt:lpwstr>ZOTERO_ITEM CSL_CITATION {"citationID":"a17jj50e363","properties":{"formattedCitation":"{\\rtf (Chander {\\i{}et al.} 2009)}","plainCitation":"(Chander et al. 2009)"},"citationItems":[{"id":269,"uris":["http://zotero.org/users/local/PYsKVc63/items/I7XE8C6</vt:lpwstr>
  </property>
  <property fmtid="{D5CDD505-2E9C-101B-9397-08002B2CF9AE}" pid="118" name="ZOTERO_BREF_IIq7ysnX6cOB_2">
    <vt:lpwstr>X"],"uri":["http://zotero.org/users/local/PYsKVc63/items/I7XE8C6X"],"itemData":{"id":269,"type":"article-journal","title":"Summary of current radiometric calibration coefficients for Landsat MSS, TM, ETM+, and EO-1 ALI sensors","container-title":"Remote S</vt:lpwstr>
  </property>
  <property fmtid="{D5CDD505-2E9C-101B-9397-08002B2CF9AE}" pid="119" name="ZOTERO_BREF_IIq7ysnX6cOB_3">
    <vt:lpwstr>ensing of Environment","page":"893-903","volume":"113","issue":"5","source":"CrossRef","DOI":"10.1016/j.rse.2009.01.007","ISSN":"00344257","language":"en","author":[{"family":"Chander","given":"Gyanesh"},{"family":"Markham","given":"Brian L."},{"family":"</vt:lpwstr>
  </property>
  <property fmtid="{D5CDD505-2E9C-101B-9397-08002B2CF9AE}" pid="120" name="ZOTERO_BREF_IIq7ysnX6cOB_4">
    <vt:lpwstr>Helder","given":"Dennis L."}],"issued":{"date-parts":[["2009",5]]}}}],"schema":"https://github.com/citation-style-language/schema/raw/master/csl-citation.json"}</vt:lpwstr>
  </property>
  <property fmtid="{D5CDD505-2E9C-101B-9397-08002B2CF9AE}" pid="121" name="ZOTERO_BREF_KQsxWY48B21C_1">
    <vt:lpwstr>ZOTERO_ITEM CSL_CITATION {"citationID":"a56uan5u8j","properties":{"formattedCitation":"(Bracis 2017)","plainCitation":"(Bracis 2017)"},"citationItems":[{"id":6,"uris":["http://zotero.org/users/local/PYsKVc63/items/H8WCJWEF"],"uri":["http://zotero.org/user</vt:lpwstr>
  </property>
  <property fmtid="{D5CDD505-2E9C-101B-9397-08002B2CF9AE}" pid="122" name="ZOTERO_BREF_KQsxWY48B21C_2">
    <vt:lpwstr>s/local/PYsKVc63/items/H8WCJWEF"],"itemData":{"id":6,"type":"book","title":"recurse: Computes Revisitation Metrics for Trajectory Data","URL":"https://CRAN.R-project.org/package=recurse","author":[{"family":"Bracis","given":"Chloe"}],"issued":{"date-parts</vt:lpwstr>
  </property>
  <property fmtid="{D5CDD505-2E9C-101B-9397-08002B2CF9AE}" pid="123" name="ZOTERO_BREF_KQsxWY48B21C_3">
    <vt:lpwstr>":[["2017"]]}}}],"schema":"https://github.com/citation-style-language/schema/raw/master/csl-citation.json"}</vt:lpwstr>
  </property>
  <property fmtid="{D5CDD505-2E9C-101B-9397-08002B2CF9AE}" pid="124" name="ZOTERO_BREF_Kei26orljzpS_1">
    <vt:lpwstr>ZOTERO_ITEM CSL_CITATION {"citationID":"a77c61palo","properties":{"formattedCitation":"{\\rtf (Cain {\\i{}et al.} 2012)}","plainCitation":"(Cain et al. 2012)"},"citationItems":[{"id":37,"uris":["http://zotero.org/users/local/PYsKVc63/items/MVCB3QK5"],"uri</vt:lpwstr>
  </property>
  <property fmtid="{D5CDD505-2E9C-101B-9397-08002B2CF9AE}" pid="125" name="ZOTERO_BREF_Kei26orljzpS_2">
    <vt:lpwstr>":["http://zotero.org/users/local/PYsKVc63/items/MVCB3QK5"],"itemData":{"id":37,"type":"article-journal","title":"The costs of drinking: comparative water dependency of sable antelope and zebra","container-title":"Journal of Zoology","page":"58–67","volum</vt:lpwstr>
  </property>
  <property fmtid="{D5CDD505-2E9C-101B-9397-08002B2CF9AE}" pid="126" name="ZOTERO_BREF_Kei26orljzpS_3">
    <vt:lpwstr>e":"286","issue":"1","DOI":"10.1111/j.1469-7998.2011.00848.x","ISSN":"1469-7998","author":[{"family":"Cain","given":"J. W."},{"family":"Owen-Smith","given":"N."},{"family":"Macandza","given":"V. A."}],"issued":{"date-parts":[["2012"]]}}}],"schema":"https:</vt:lpwstr>
  </property>
  <property fmtid="{D5CDD505-2E9C-101B-9397-08002B2CF9AE}" pid="127" name="ZOTERO_BREF_Kei26orljzpS_4">
    <vt:lpwstr>//github.com/citation-style-language/schema/raw/master/csl-citation.json"}</vt:lpwstr>
  </property>
  <property fmtid="{D5CDD505-2E9C-101B-9397-08002B2CF9AE}" pid="128" name="ZOTERO_BREF_P5XqrKZJRC3K_1">
    <vt:lpwstr>ZOTERO_ITEM CSL_CITATION {"citationID":"a2amu3rqlqj","properties":{"formattedCitation":"{\\rtf (Cain {\\i{}et al.} 2012; Owen-Smith and Goodall 2014)}","plainCitation":"(Cain et al. 2012; Owen-Smith and Goodall 2014)"},"citationItems":[{"id":37,"uris":["h</vt:lpwstr>
  </property>
  <property fmtid="{D5CDD505-2E9C-101B-9397-08002B2CF9AE}" pid="129" name="ZOTERO_BREF_P5XqrKZJRC3K_2">
    <vt:lpwstr>ttp://zotero.org/users/local/PYsKVc63/items/MVCB3QK5"],"uri":["http://zotero.org/users/local/PYsKVc63/items/MVCB3QK5"],"itemData":{"id":37,"type":"article-journal","title":"The costs of drinking: comparative water dependency of sable antelope and zebra","</vt:lpwstr>
  </property>
  <property fmtid="{D5CDD505-2E9C-101B-9397-08002B2CF9AE}" pid="130" name="ZOTERO_BREF_P5XqrKZJRC3K_3">
    <vt:lpwstr>container-title":"Journal of Zoology","page":"58–67","volume":"286","issue":"1","DOI":"10.1111/j.1469-7998.2011.00848.x","ISSN":"1469-7998","author":[{"family":"Cain","given":"J. W."},{"family":"Owen-Smith","given":"N."},{"family":"Macandza","given":"V. A</vt:lpwstr>
  </property>
  <property fmtid="{D5CDD505-2E9C-101B-9397-08002B2CF9AE}" pid="131" name="ZOTERO_BREF_P5XqrKZJRC3K_4">
    <vt:lpwstr>."}],"issued":{"date-parts":[["2012"]]}}},{"id":40,"uris":["http://zotero.org/users/local/PYsKVc63/items/CLYQHCBA"],"uri":["http://zotero.org/users/local/PYsKVc63/items/CLYQHCBA"],"itemData":{"id":40,"type":"article-journal","title":"Coping with savanna s</vt:lpwstr>
  </property>
  <property fmtid="{D5CDD505-2E9C-101B-9397-08002B2CF9AE}" pid="132" name="ZOTERO_BREF_P5XqrKZJRC3K_5">
    <vt:lpwstr>easonality: comparative daily activity patterns of African ungulates as revealed by GPS telemetry","container-title":"Journal of Zoology","page":"181–191","volume":"293","issue":"3","DOI":"10.1111/jzo.12132","ISSN":"1469-7998","author":[{"family":"Owen-Sm</vt:lpwstr>
  </property>
  <property fmtid="{D5CDD505-2E9C-101B-9397-08002B2CF9AE}" pid="133" name="ZOTERO_BREF_P5XqrKZJRC3K_6">
    <vt:lpwstr>ith","given":"N."},{"family":"Goodall","given":"V."}],"issued":{"date-parts":[["2014"]]}}}],"schema":"https://github.com/citation-style-language/schema/raw/master/csl-citation.json"}</vt:lpwstr>
  </property>
  <property fmtid="{D5CDD505-2E9C-101B-9397-08002B2CF9AE}" pid="134" name="ZOTERO_BREF_S3WVFFQ9EVtU_1">
    <vt:lpwstr>ZOTERO_ITEM CSL_CITATION {"citationID":"a160tbisbrt","properties":{"formattedCitation":"{\\rtf (Bennitt {\\i{}et al.} 2014)}","plainCitation":"(Bennitt et al. 2014)"},"citationItems":[{"id":58,"uris":["http://zotero.org/users/local/PYsKVc63/items/R2TU73U9</vt:lpwstr>
  </property>
  <property fmtid="{D5CDD505-2E9C-101B-9397-08002B2CF9AE}" pid="135" name="ZOTERO_BREF_S3WVFFQ9EVtU_2">
    <vt:lpwstr>"],"uri":["http://zotero.org/users/local/PYsKVc63/items/R2TU73U9"],"itemData":{"id":58,"type":"article-journal","title":"Habitat Selection by African Buffalo (&lt;i&gt;Syncerus caffer&lt;/i&gt;) in Response to Landscape-Level Fluctuations in Water Availability on Two</vt:lpwstr>
  </property>
  <property fmtid="{D5CDD505-2E9C-101B-9397-08002B2CF9AE}" pid="136" name="ZOTERO_BREF_S3WVFFQ9EVtU_3">
    <vt:lpwstr> Temporal Scales","container-title":"PLOS ONE","page":"1-14","volume":"9","issue":"7","DOI":"10.1371/journal.pone.0101346","author":[{"family":"Bennitt","given":"Emily"},{"family":"Bonyongo","given":"Mpaphi Casper"},{"family":"Harris","given":"Stephen"}],</vt:lpwstr>
  </property>
  <property fmtid="{D5CDD505-2E9C-101B-9397-08002B2CF9AE}" pid="137" name="ZOTERO_BREF_S3WVFFQ9EVtU_4">
    <vt:lpwstr>"issued":{"date-parts":[["2014"]]}}}],"schema":"https://github.com/citation-style-language/schema/raw/master/csl-citation.json"}</vt:lpwstr>
  </property>
  <property fmtid="{D5CDD505-2E9C-101B-9397-08002B2CF9AE}" pid="138" name="ZOTERO_BREF_XdUElKiYTMpE_1">
    <vt:lpwstr/>
  </property>
  <property fmtid="{D5CDD505-2E9C-101B-9397-08002B2CF9AE}" pid="139" name="ZOTERO_BREF_ZOvr2wNgUk69_1">
    <vt:lpwstr>ZOTERO_ITEM CSL_CITATION {"citationID":"EFobGCBN","properties":{"formattedCitation":"{\\rtf (Cain {\\i{}et al.} 2012; Bennitt {\\i{}et al.} 2014; Owen-Smith and Goodall 2014)}","plainCitation":"(Cain et al. 2012; Bennitt et al. 2014; Owen-Smith and Goodal</vt:lpwstr>
  </property>
  <property fmtid="{D5CDD505-2E9C-101B-9397-08002B2CF9AE}" pid="140" name="ZOTERO_BREF_ZOvr2wNgUk69_2">
    <vt:lpwstr>l 2014)"},"citationItems":[{"id":37,"uris":["http://zotero.org/users/local/PYsKVc63/items/MVCB3QK5"],"uri":["http://zotero.org/users/local/PYsKVc63/items/MVCB3QK5"],"itemData":{"id":37,"type":"article-journal","title":"The costs of drinking: comparative w</vt:lpwstr>
  </property>
  <property fmtid="{D5CDD505-2E9C-101B-9397-08002B2CF9AE}" pid="141" name="ZOTERO_BREF_ZOvr2wNgUk69_3">
    <vt:lpwstr>ater dependency of sable antelope and zebra","container-title":"Journal of Zoology","page":"58–67","volume":"286","issue":"1","DOI":"10.1111/j.1469-7998.2011.00848.x","ISSN":"1469-7998","author":[{"family":"Cain","given":"J. W."},{"family":"Owen-Smith","g</vt:lpwstr>
  </property>
  <property fmtid="{D5CDD505-2E9C-101B-9397-08002B2CF9AE}" pid="142" name="ZOTERO_BREF_ZOvr2wNgUk69_4">
    <vt:lpwstr>iven":"N."},{"family":"Macandza","given":"V. A."}],"issued":{"date-parts":[["2012"]]}}},{"id":58,"uris":["http://zotero.org/users/local/PYsKVc63/items/R2TU73U9"],"uri":["http://zotero.org/users/local/PYsKVc63/items/R2TU73U9"],"itemData":{"id":58,"type":"a</vt:lpwstr>
  </property>
  <property fmtid="{D5CDD505-2E9C-101B-9397-08002B2CF9AE}" pid="143" name="ZOTERO_BREF_ZOvr2wNgUk69_5">
    <vt:lpwstr>rticle-journal","title":"Habitat Selection by African Buffalo (&lt;i&gt;Syncerus caffer&lt;/i&gt;) in Response to Landscape-Level Fluctuations in Water Availability on Two Temporal Scales","container-title":"PLOS ONE","page":"1-14","volume":"9","issue":"7","DOI":"10.</vt:lpwstr>
  </property>
  <property fmtid="{D5CDD505-2E9C-101B-9397-08002B2CF9AE}" pid="144" name="ZOTERO_BREF_ZOvr2wNgUk69_6">
    <vt:lpwstr>1371/journal.pone.0101346","author":[{"family":"Bennitt","given":"Emily"},{"family":"Bonyongo","given":"Mpaphi Casper"},{"family":"Harris","given":"Stephen"}],"issued":{"date-parts":[["2014"]]}}},{"id":40,"uris":["http://zotero.org/users/local/PYsKVc63/it</vt:lpwstr>
  </property>
  <property fmtid="{D5CDD505-2E9C-101B-9397-08002B2CF9AE}" pid="145" name="ZOTERO_BREF_ZOvr2wNgUk69_7">
    <vt:lpwstr>ems/CLYQHCBA"],"uri":["http://zotero.org/users/local/PYsKVc63/items/CLYQHCBA"],"itemData":{"id":40,"type":"article-journal","title":"Coping with savanna seasonality: comparative daily activity patterns of African ungulates as revealed by GPS telemetry","c</vt:lpwstr>
  </property>
  <property fmtid="{D5CDD505-2E9C-101B-9397-08002B2CF9AE}" pid="146" name="ZOTERO_BREF_ZOvr2wNgUk69_8">
    <vt:lpwstr>ontainer-title":"Journal of Zoology","page":"181–191","volume":"293","issue":"3","DOI":"10.1111/jzo.12132","ISSN":"1469-7998","author":[{"family":"Owen-Smith","given":"N."},{"family":"Goodall","given":"V."}],"issued":{"date-parts":[["2014"]]}}}],"schema":</vt:lpwstr>
  </property>
  <property fmtid="{D5CDD505-2E9C-101B-9397-08002B2CF9AE}" pid="147" name="ZOTERO_BREF_ZOvr2wNgUk69_9">
    <vt:lpwstr>"https://github.com/citation-style-language/schema/raw/master/csl-citation.json"}</vt:lpwstr>
  </property>
  <property fmtid="{D5CDD505-2E9C-101B-9397-08002B2CF9AE}" pid="148" name="ZOTERO_BREF_ZhEULjQi676K_1">
    <vt:lpwstr>ZOTERO_ITEM CSL_CITATION {"citationID":"CqjkfgQi","properties":{"formattedCitation":"{\\rtf (Bennitt {\\i{}et al.} 2014; Giotto {\\i{}et al.} 2015)}","plainCitation":"(Bennitt et al. 2014; Giotto et al. 2015)"},"citationItems":[{"id":58,"uris":["http://zo</vt:lpwstr>
  </property>
  <property fmtid="{D5CDD505-2E9C-101B-9397-08002B2CF9AE}" pid="149" name="ZOTERO_BREF_ZhEULjQi676K_2">
    <vt:lpwstr>tero.org/users/local/PYsKVc63/items/R2TU73U9"],"uri":["http://zotero.org/users/local/PYsKVc63/items/R2TU73U9"],"itemData":{"id":58,"type":"article-journal","title":"Habitat Selection by African Buffalo (&lt;i&gt;Syncerus caffer&lt;/i&gt;) in Response to Landscape-Lev</vt:lpwstr>
  </property>
  <property fmtid="{D5CDD505-2E9C-101B-9397-08002B2CF9AE}" pid="150" name="ZOTERO_BREF_ZhEULjQi676K_3">
    <vt:lpwstr>el Fluctuations in Water Availability on Two Temporal Scales","container-title":"PLOS ONE","page":"1-14","volume":"9","issue":"7","DOI":"10.1371/journal.pone.0101346","author":[{"family":"Bennitt","given":"Emily"},{"family":"Bonyongo","given":"Mpaphi Casp</vt:lpwstr>
  </property>
  <property fmtid="{D5CDD505-2E9C-101B-9397-08002B2CF9AE}" pid="151" name="ZOTERO_BREF_ZhEULjQi676K_4">
    <vt:lpwstr>er"},{"family":"Harris","given":"Stephen"}],"issued":{"date-parts":[["2014"]]}}},{"id":48,"uris":["http://zotero.org/users/local/PYsKVc63/items/67UPHSFQ"],"uri":["http://zotero.org/users/local/PYsKVc63/items/67UPHSFQ"],"itemData":{"id":48,"type":"article-</vt:lpwstr>
  </property>
  <property fmtid="{D5CDD505-2E9C-101B-9397-08002B2CF9AE}" pid="152" name="ZOTERO_BREF_ZhEULjQi676K_5">
    <vt:lpwstr>journal","title":"Space-Use Patterns of the Asiatic Wild Ass (&lt;i&gt;Equus hemionus&lt;/i&gt;): Complementary Insights from Displacement, Recursion Movement and Habitat Selection Analyses","container-title":"PLOS ONE","page":"1-21","volume":"10","issue":"12","DOI":</vt:lpwstr>
  </property>
  <property fmtid="{D5CDD505-2E9C-101B-9397-08002B2CF9AE}" pid="153" name="ZOTERO_BREF_ZhEULjQi676K_6">
    <vt:lpwstr>"10.1371/journal.pone.0143279","author":[{"family":"Giotto","given":"Nina"},{"family":"Gerard","given":"Jean-François"},{"family":"Ziv","given":"Alon"},{"family":"Bouskila","given":"Amos"},{"family":"Bar-David","given":"Shirli"}],"issued":{"date-parts":[[</vt:lpwstr>
  </property>
  <property fmtid="{D5CDD505-2E9C-101B-9397-08002B2CF9AE}" pid="154" name="ZOTERO_BREF_ZhEULjQi676K_7">
    <vt:lpwstr>"2015"]]}}}],"schema":"https://github.com/citation-style-language/schema/raw/master/csl-citation.json"}</vt:lpwstr>
  </property>
  <property fmtid="{D5CDD505-2E9C-101B-9397-08002B2CF9AE}" pid="155" name="ZOTERO_BREF_bUNGt83Uxi64_1">
    <vt:lpwstr>ZOTERO_ITEM CSL_CITATION {"citationID":"6YX5jGvE","properties":{"formattedCitation":"{\\rtf (Johnson {\\i{}et al.} 2002; Kinahan {\\i{}et al.} 2007; Leggett 2010)}","plainCitation":"(Johnson et al. 2002; Kinahan et al. 2007; Leggett 2010)"},"citationItems</vt:lpwstr>
  </property>
  <property fmtid="{D5CDD505-2E9C-101B-9397-08002B2CF9AE}" pid="156" name="ZOTERO_BREF_bUNGt83Uxi64_2">
    <vt:lpwstr>":[{"id":36,"uris":["http://zotero.org/users/local/PYsKVc63/items/I5GSK85E"],"uri":["http://zotero.org/users/local/PYsKVc63/items/I5GSK85E"],"itemData":{"id":36,"type":"article-journal","title":"Movement parameters of ungulates and scale-specific response</vt:lpwstr>
  </property>
  <property fmtid="{D5CDD505-2E9C-101B-9397-08002B2CF9AE}" pid="157" name="ZOTERO_BREF_bUNGt83Uxi64_3">
    <vt:lpwstr>s to the environment","container-title":"Journal of Animal Ecology","page":"225–235","volume":"71","issue":"2","DOI":"10.1046/j.1365-2656.2002.00595.x","ISSN":"1365-2656","author":[{"family":"Johnson","given":"Chris J."},{"family":"Parker","given":"Kather</vt:lpwstr>
  </property>
  <property fmtid="{D5CDD505-2E9C-101B-9397-08002B2CF9AE}" pid="158" name="ZOTERO_BREF_bUNGt83Uxi64_4">
    <vt:lpwstr>ine L."},{"family":"Heard","given":"Douglas C."},{"family":"Gillingham","given":"Michael P."}],"issued":{"date-parts":[["2002"]]}}},{"id":31,"uris":["http://zotero.org/users/local/PYsKVc63/items/MJWXRK3N"],"uri":["http://zotero.org/users/local/PYsKVc63/it</vt:lpwstr>
  </property>
  <property fmtid="{D5CDD505-2E9C-101B-9397-08002B2CF9AE}" pid="159" name="ZOTERO_BREF_bUNGt83Uxi64_5">
    <vt:lpwstr>ems/MJWXRK3N"],"itemData":{"id":31,"type":"article-journal","title":"Ambient temperature as a determinant of landscape use in the savanna elephant, &lt;i&gt;Loxodonta africana&lt;/i&gt;","container-title":"Journal of Thermal Biology","page":"47 - 58","volume":"32","i</vt:lpwstr>
  </property>
  <property fmtid="{D5CDD505-2E9C-101B-9397-08002B2CF9AE}" pid="160" name="ZOTERO_BREF_bUNGt83Uxi64_6">
    <vt:lpwstr>ssue":"1","DOI":"https://doi.org/10.1016/j.jtherbio.2006.09.002","ISSN":"0306-4565","author":[{"family":"Kinahan","given":"A. A."},{"family":"Pimm","given":"S. L."},{"family":"Aarde","given":"R. J.","dropping-particle":"van"}],"issued":{"date-parts":[["20</vt:lpwstr>
  </property>
  <property fmtid="{D5CDD505-2E9C-101B-9397-08002B2CF9AE}" pid="161" name="ZOTERO_BREF_bUNGt83Uxi64_7">
    <vt:lpwstr>07"]]}}},{"id":47,"uris":["http://zotero.org/users/local/PYsKVc63/items/797HKEET"],"uri":["http://zotero.org/users/local/PYsKVc63/items/797HKEET"],"itemData":{"id":47,"type":"article-journal","title":"Daily and hourly movement of male desert-dwelling elep</vt:lpwstr>
  </property>
  <property fmtid="{D5CDD505-2E9C-101B-9397-08002B2CF9AE}" pid="162" name="ZOTERO_BREF_bUNGt83Uxi64_8">
    <vt:lpwstr>hants","container-title":"African Journal of Ecology","page":"197–205","volume":"48","issue":"1","DOI":"10.1111/j.1365-2028.2009.01101.x","ISSN":"1365-2028","author":[{"family":"Leggett","given":"Keith"}],"issued":{"date-parts":[["2010"]]}}}],"schema":"ht</vt:lpwstr>
  </property>
  <property fmtid="{D5CDD505-2E9C-101B-9397-08002B2CF9AE}" pid="163" name="ZOTERO_BREF_bUNGt83Uxi64_9">
    <vt:lpwstr>tps://github.com/citation-style-language/schema/raw/master/csl-citation.json"}</vt:lpwstr>
  </property>
  <property fmtid="{D5CDD505-2E9C-101B-9397-08002B2CF9AE}" pid="164" name="ZOTERO_BREF_d1kiagUo5yIt_1">
    <vt:lpwstr>ZOTERO_ITEM CSL_CITATION {"citationID":"aqlqafto7s","properties":{"formattedCitation":"{\\rtf (Bennitt {\\i{}et al.} 2014)}","plainCitation":"(Bennitt et al. 2014)"},"citationItems":[{"id":58,"uris":["http://zotero.org/users/local/PYsKVc63/items/R2TU73U9"</vt:lpwstr>
  </property>
  <property fmtid="{D5CDD505-2E9C-101B-9397-08002B2CF9AE}" pid="165" name="ZOTERO_BREF_d1kiagUo5yIt_2">
    <vt:lpwstr>],"uri":["http://zotero.org/users/local/PYsKVc63/items/R2TU73U9"],"itemData":{"id":58,"type":"article-journal","title":"Habitat Selection by African Buffalo (&lt;i&gt;Syncerus caffer&lt;/i&gt;) in Response to Landscape-Level Fluctuations in Water Availability on Two </vt:lpwstr>
  </property>
  <property fmtid="{D5CDD505-2E9C-101B-9397-08002B2CF9AE}" pid="166" name="ZOTERO_BREF_d1kiagUo5yIt_3">
    <vt:lpwstr>Temporal Scales","container-title":"PLOS ONE","page":"1-14","volume":"9","issue":"7","DOI":"10.1371/journal.pone.0101346","author":[{"family":"Bennitt","given":"Emily"},{"family":"Bonyongo","given":"Mpaphi Casper"},{"family":"Harris","given":"Stephen"}],"</vt:lpwstr>
  </property>
  <property fmtid="{D5CDD505-2E9C-101B-9397-08002B2CF9AE}" pid="167" name="ZOTERO_BREF_d1kiagUo5yIt_4">
    <vt:lpwstr>issued":{"date-parts":[["2014"]]}}}],"schema":"https://github.com/citation-style-language/schema/raw/master/csl-citation.json"}</vt:lpwstr>
  </property>
  <property fmtid="{D5CDD505-2E9C-101B-9397-08002B2CF9AE}" pid="168" name="ZOTERO_BREF_dAxRHFqupZIS_1">
    <vt:lpwstr>ZOTERO_ITEM CSL_CITATION {"citationID":"aune99tso0","properties":{"formattedCitation":"(Hiley 1975)","plainCitation":"(Hiley 1975)"},"citationItems":[{"id":135,"uris":["http://zotero.org/users/local/PYsKVc63/items/2HXFGGIK"],"uri":["http://zotero.org/user</vt:lpwstr>
  </property>
  <property fmtid="{D5CDD505-2E9C-101B-9397-08002B2CF9AE}" pid="169" name="ZOTERO_BREF_dAxRHFqupZIS_2">
    <vt:lpwstr>s/local/PYsKVc63/items/2HXFGGIK"],"itemData":{"id":135,"type":"article-journal","title":"HOW the ELEPHANT KEEPS ITS COOL","container-title":"Natural History","page":"34–41","volume":"84","issue":"10","author":[{"family":"Hiley","given":"P"}],"issued":{"da</vt:lpwstr>
  </property>
  <property fmtid="{D5CDD505-2E9C-101B-9397-08002B2CF9AE}" pid="170" name="ZOTERO_BREF_dAxRHFqupZIS_3">
    <vt:lpwstr>te-parts":[["1975"]]}}}],"schema":"https://github.com/citation-style-language/schema/raw/master/csl-citation.json"}</vt:lpwstr>
  </property>
  <property fmtid="{D5CDD505-2E9C-101B-9397-08002B2CF9AE}" pid="171" name="ZOTERO_BREF_eFgPiWTx8XJq_1">
    <vt:lpwstr>ZOTERO_ITEM CSL_CITATION {"citationID":"a13j5qm3gnt","properties":{"formattedCitation":"{\\rtf (Aublet {\\i{}et al.} 2009; Leggett 2010)}","plainCitation":"(Aublet et al. 2009; Leggett 2010)"},"citationItems":[{"id":30,"uris":["http://zotero.org/users/loc</vt:lpwstr>
  </property>
  <property fmtid="{D5CDD505-2E9C-101B-9397-08002B2CF9AE}" pid="172" name="ZOTERO_BREF_eFgPiWTx8XJq_2">
    <vt:lpwstr>al/PYsKVc63/items/8NGGSRXZ"],"uri":["http://zotero.org/users/local/PYsKVc63/items/8NGGSRXZ"],"itemData":{"id":30,"type":"article-journal","title":"Temperature constraints on foraging behaviour of male Alpine ibex (Capra ibex) in summer","container-title":</vt:lpwstr>
  </property>
  <property fmtid="{D5CDD505-2E9C-101B-9397-08002B2CF9AE}" pid="173" name="ZOTERO_BREF_eFgPiWTx8XJq_3">
    <vt:lpwstr>"Oecologia","page":"237–247","volume":"159","issue":"1","DOI":"10.1007/s00442-008-1198-4","ISSN":"1432-1939","author":[{"family":"Aublet","given":"Jean-François"},{"family":"Festa-Bianchet","given":"Marco"},{"family":"Bergero","given":"Domenico"},{"family</vt:lpwstr>
  </property>
  <property fmtid="{D5CDD505-2E9C-101B-9397-08002B2CF9AE}" pid="174" name="ZOTERO_BREF_eFgPiWTx8XJq_4">
    <vt:lpwstr>":"Bassano","given":"Bruno"}],"issued":{"date-parts":[["2009",2]]}}},{"id":47,"uris":["http://zotero.org/users/local/PYsKVc63/items/797HKEET"],"uri":["http://zotero.org/users/local/PYsKVc63/items/797HKEET"],"itemData":{"id":47,"type":"article-journal","ti</vt:lpwstr>
  </property>
  <property fmtid="{D5CDD505-2E9C-101B-9397-08002B2CF9AE}" pid="175" name="ZOTERO_BREF_eFgPiWTx8XJq_5">
    <vt:lpwstr>tle":"Daily and hourly movement of male desert-dwelling elephants","container-title":"African Journal of Ecology","page":"197–205","volume":"48","issue":"1","DOI":"10.1111/j.1365-2028.2009.01101.x","ISSN":"1365-2028","author":[{"family":"Leggett","given":</vt:lpwstr>
  </property>
  <property fmtid="{D5CDD505-2E9C-101B-9397-08002B2CF9AE}" pid="176" name="ZOTERO_BREF_eFgPiWTx8XJq_6">
    <vt:lpwstr>"Keith"}],"issued":{"date-parts":[["2010"]]}}}],"schema":"https://github.com/citation-style-language/schema/raw/master/csl-citation.json"}</vt:lpwstr>
  </property>
  <property fmtid="{D5CDD505-2E9C-101B-9397-08002B2CF9AE}" pid="177" name="ZOTERO_BREF_hvC6MSdhDMko_1">
    <vt:lpwstr>ZOTERO_TEMP</vt:lpwstr>
  </property>
  <property fmtid="{D5CDD505-2E9C-101B-9397-08002B2CF9AE}" pid="178" name="ZOTERO_BREF_i5axNbfOn8tS_1">
    <vt:lpwstr>ZOTERO_ITEM CSL_CITATION {"citationID":"a110abblfg7","properties":{"formattedCitation":"(R Core Team 2017)","plainCitation":"(R Core Team 2017)"},"citationItems":[{"id":22,"uris":["http://zotero.org/users/local/PYsKVc63/items/E45UQREH"],"uri":["http://zot</vt:lpwstr>
  </property>
  <property fmtid="{D5CDD505-2E9C-101B-9397-08002B2CF9AE}" pid="179" name="ZOTERO_BREF_i5axNbfOn8tS_2">
    <vt:lpwstr>ero.org/users/local/PYsKVc63/items/E45UQREH"],"itemData":{"id":22,"type":"book","title":"R: A Language and Environment for Statistical Computing","publisher":"R Foundation for Statistical Computing","publisher-place":"Vienna, Austria","event-place":"Vienn</vt:lpwstr>
  </property>
  <property fmtid="{D5CDD505-2E9C-101B-9397-08002B2CF9AE}" pid="180" name="ZOTERO_BREF_i5axNbfOn8tS_3">
    <vt:lpwstr>a, Austria","URL":"https://www.R-project.org/","author":[{"literal":"R Core Team"}],"issued":{"date-parts":[["2017"]]}}}],"schema":"https://github.com/citation-style-language/schema/raw/master/csl-citation.json"}</vt:lpwstr>
  </property>
  <property fmtid="{D5CDD505-2E9C-101B-9397-08002B2CF9AE}" pid="181" name="ZOTERO_BREF_iJ4p9zc7Kd46_1">
    <vt:lpwstr>ZOTERO_ITEM CSL_CITATION {"citationID":"a1lvs14qhpk","properties":{"formattedCitation":"(Bracis 2017)","plainCitation":"(Bracis 2017)"},"citationItems":[{"id":6,"uris":["http://zotero.org/users/local/PYsKVc63/items/H8WCJWEF"],"uri":["http://zotero.org/use</vt:lpwstr>
  </property>
  <property fmtid="{D5CDD505-2E9C-101B-9397-08002B2CF9AE}" pid="182" name="ZOTERO_BREF_iJ4p9zc7Kd46_2">
    <vt:lpwstr>rs/local/PYsKVc63/items/H8WCJWEF"],"itemData":{"id":6,"type":"book","title":"recurse: Computes Revisitation Metrics for Trajectory Data","URL":"https://CRAN.R-project.org/package=recurse","author":[{"family":"Bracis","given":"Chloe"}],"issued":{"date-part</vt:lpwstr>
  </property>
  <property fmtid="{D5CDD505-2E9C-101B-9397-08002B2CF9AE}" pid="183" name="ZOTERO_BREF_iJ4p9zc7Kd46_3">
    <vt:lpwstr>s":[["2017"]]}}}],"schema":"https://github.com/citation-style-language/schema/raw/master/csl-citation.json"}</vt:lpwstr>
  </property>
  <property fmtid="{D5CDD505-2E9C-101B-9397-08002B2CF9AE}" pid="184" name="ZOTERO_BREF_jEizMp4Cozun_1">
    <vt:lpwstr>ZOTERO_BIBL {"custom":[]} CSL_BIBLIOGRAPHY</vt:lpwstr>
  </property>
  <property fmtid="{D5CDD505-2E9C-101B-9397-08002B2CF9AE}" pid="185" name="ZOTERO_BREF_jr9RkQxbGIFn_1">
    <vt:lpwstr/>
  </property>
  <property fmtid="{D5CDD505-2E9C-101B-9397-08002B2CF9AE}" pid="186" name="ZOTERO_BREF_lt5SfoNUBHMh_1">
    <vt:lpwstr/>
  </property>
  <property fmtid="{D5CDD505-2E9C-101B-9397-08002B2CF9AE}" pid="187" name="ZOTERO_BREF_ml0W4bAmbQ9e_1">
    <vt:lpwstr>ZOTERO_ITEM CSL_CITATION {"citationID":"a1pt5qv9vkl","properties":{"formattedCitation":"{\\rtf (Hetem {\\i{}et al.} 2012)}","plainCitation":"(Hetem et al. 2012)"},"citationItems":[{"id":60,"uris":["http://zotero.org/users/local/PYsKVc63/items/HQQ2C9JH"],"</vt:lpwstr>
  </property>
  <property fmtid="{D5CDD505-2E9C-101B-9397-08002B2CF9AE}" pid="188" name="ZOTERO_BREF_ml0W4bAmbQ9e_2">
    <vt:lpwstr>uri":["http://zotero.org/users/local/PYsKVc63/items/HQQ2C9JH"],"itemData":{"id":60,"type":"article-journal","title":"Activity re-assignment and microclimate selection of free-living Arabian oryx: responses that could minimise the effects of climate change</vt:lpwstr>
  </property>
  <property fmtid="{D5CDD505-2E9C-101B-9397-08002B2CF9AE}" pid="189" name="ZOTERO_BREF_ml0W4bAmbQ9e_3">
    <vt:lpwstr> on homeostasis?","container-title":"Zoology","page":"411 - 416","volume":"115","issue":"6","DOI":"https://doi.org/10.1016/j.zool.2012.04.005","ISSN":"0944-2006","author":[{"family":"Hetem","given":"Robyn S."},{"family":"Strauss","given":"W. Maartin"},{"f</vt:lpwstr>
  </property>
  <property fmtid="{D5CDD505-2E9C-101B-9397-08002B2CF9AE}" pid="190" name="ZOTERO_BREF_ml0W4bAmbQ9e_4">
    <vt:lpwstr>amily":"Fick","given":"Linda G."},{"family":"Maloney","given":"Shane K."},{"family":"Meyer","given":"Leith C. R."},{"family":"Shobrak","given":"Mohammed"},{"family":"Fuller","given":"Andrea"},{"family":"Mitchell","given":"Duncan"}],"issued":{"date-parts":</vt:lpwstr>
  </property>
  <property fmtid="{D5CDD505-2E9C-101B-9397-08002B2CF9AE}" pid="191" name="ZOTERO_BREF_ml0W4bAmbQ9e_5">
    <vt:lpwstr>[["2012"]]}}}],"schema":"https://github.com/citation-style-language/schema/raw/master/csl-citation.json"}</vt:lpwstr>
  </property>
  <property fmtid="{D5CDD505-2E9C-101B-9397-08002B2CF9AE}" pid="192" name="ZOTERO_BREF_nlokzz8Obihx_1">
    <vt:lpwstr>ZOTERO_ITEM CSL_CITATION {"citationID":"a2lu465oe03","properties":{"formattedCitation":"(Gertenbach 1983)","plainCitation":"(Gertenbach 1983)"},"citationItems":[{"id":272,"uris":["http://zotero.org/users/local/PYsKVc63/items/BP7LA9G8"],"uri":["http://zote</vt:lpwstr>
  </property>
  <property fmtid="{D5CDD505-2E9C-101B-9397-08002B2CF9AE}" pid="193" name="ZOTERO_BREF_nlokzz8Obihx_2">
    <vt:lpwstr>ro.org/users/local/PYsKVc63/items/BP7LA9G8"],"itemData":{"id":272,"type":"article-journal","title":"Landscapes of the Kruger National Park","container-title":"Koedoe","volume":"26","issue":"1","source":"CrossRef","URL":"http://koedoe.co.za/index.php/koedo</vt:lpwstr>
  </property>
  <property fmtid="{D5CDD505-2E9C-101B-9397-08002B2CF9AE}" pid="194" name="ZOTERO_BREF_nlokzz8Obihx_3">
    <vt:lpwstr>e/article/view/591","DOI":"10.4102/koedoe.v26i1.591","ISSN":"2071-0771, 0075-6458","author":[{"family":"Gertenbach","given":"W. P. D"}],"issued":{"date-parts":[["1983",12,1]]},"accessed":{"date-parts":[["2018",3,21]]}}}],"schema":"https://github.com/citat</vt:lpwstr>
  </property>
  <property fmtid="{D5CDD505-2E9C-101B-9397-08002B2CF9AE}" pid="195" name="ZOTERO_BREF_nlokzz8Obihx_4">
    <vt:lpwstr>ion-style-language/schema/raw/master/csl-citation.json"}</vt:lpwstr>
  </property>
  <property fmtid="{D5CDD505-2E9C-101B-9397-08002B2CF9AE}" pid="196" name="ZOTERO_BREF_p7rddx3H7I79_1">
    <vt:lpwstr>ZOTERO_ITEM CSL_CITATION {"citationID":"akprmrer9b","properties":{"formattedCitation":"{\\rtf (Gorelick {\\i{}et al.} 2017)}","plainCitation":"(Gorelick et al. 2017)"},"citationItems":[{"id":267,"uris":["http://zotero.org/users/local/PYsKVc63/items/FHS2G3</vt:lpwstr>
  </property>
  <property fmtid="{D5CDD505-2E9C-101B-9397-08002B2CF9AE}" pid="197" name="ZOTERO_BREF_p7rddx3H7I79_2">
    <vt:lpwstr>PD"],"uri":["http://zotero.org/users/local/PYsKVc63/items/FHS2G3PD"],"itemData":{"id":267,"type":"article-journal","title":"Google Earth Engine: Planetary-scale geospatial analysis for everyone","container-title":"Remote Sensing of Environment","page":"18</vt:lpwstr>
  </property>
  <property fmtid="{D5CDD505-2E9C-101B-9397-08002B2CF9AE}" pid="198" name="ZOTERO_BREF_p7rddx3H7I79_3">
    <vt:lpwstr>-27","volume":"202","source":"CrossRef","DOI":"10.1016/j.rse.2017.06.031","ISSN":"00344257","shortTitle":"Google Earth Engine","language":"en","author":[{"family":"Gorelick","given":"Noel"},{"family":"Hancher","given":"Matt"},{"family":"Dixon","given":"Mi</vt:lpwstr>
  </property>
  <property fmtid="{D5CDD505-2E9C-101B-9397-08002B2CF9AE}" pid="199" name="ZOTERO_BREF_p7rddx3H7I79_4">
    <vt:lpwstr>ke"},{"family":"Ilyushchenko","given":"Simon"},{"family":"Thau","given":"David"},{"family":"Moore","given":"Rebecca"}],"issued":{"date-parts":[["2017",12]]}}}],"schema":"https://github.com/citation-style-language/schema/raw/master/csl-citation.json"}</vt:lpwstr>
  </property>
  <property fmtid="{D5CDD505-2E9C-101B-9397-08002B2CF9AE}" pid="200" name="ZOTERO_BREF_qWWfOwptFgTV_1">
    <vt:lpwstr/>
  </property>
  <property fmtid="{D5CDD505-2E9C-101B-9397-08002B2CF9AE}" pid="201" name="ZOTERO_BREF_rNXajfdJ3JPB_1">
    <vt:lpwstr/>
  </property>
  <property fmtid="{D5CDD505-2E9C-101B-9397-08002B2CF9AE}" pid="202" name="ZOTERO_BREF_wcXrNgbcyvqe_1">
    <vt:lpwstr/>
  </property>
  <property fmtid="{D5CDD505-2E9C-101B-9397-08002B2CF9AE}" pid="203" name="ZOTERO_BREF_wdjoy3Btlz53_1">
    <vt:lpwstr>ZOTERO_ITEM CSL_CITATION {"citationID":"a2odt532np2","properties":{"formattedCitation":"(Gertenbach 1983)","plainCitation":"(Gertenbach 1983)"},"citationItems":[{"id":272,"uris":["http://zotero.org/users/local/PYsKVc63/items/BP7LA9G8"],"uri":["http://zote</vt:lpwstr>
  </property>
  <property fmtid="{D5CDD505-2E9C-101B-9397-08002B2CF9AE}" pid="204" name="ZOTERO_BREF_wdjoy3Btlz53_2">
    <vt:lpwstr>ro.org/users/local/PYsKVc63/items/BP7LA9G8"],"itemData":{"id":272,"type":"article-journal","title":"Landscapes of the Kruger National Park","container-title":"Koedoe","volume":"26","issue":"1","source":"CrossRef","URL":"http://koedoe.co.za/index.php/koedo</vt:lpwstr>
  </property>
  <property fmtid="{D5CDD505-2E9C-101B-9397-08002B2CF9AE}" pid="205" name="ZOTERO_BREF_wdjoy3Btlz53_3">
    <vt:lpwstr>e/article/view/591","DOI":"10.4102/koedoe.v26i1.591","ISSN":"2071-0771, 0075-6458","author":[{"family":"Gertenbach","given":"W. P. D"}],"issued":{"date-parts":[["1983",12,1]]},"accessed":{"date-parts":[["2018",3,21]]}}}],"schema":"https://github.com/citat</vt:lpwstr>
  </property>
  <property fmtid="{D5CDD505-2E9C-101B-9397-08002B2CF9AE}" pid="206" name="ZOTERO_BREF_wdjoy3Btlz53_4">
    <vt:lpwstr>ion-style-language/schema/raw/master/csl-citation.json"}</vt:lpwstr>
  </property>
  <property fmtid="{D5CDD505-2E9C-101B-9397-08002B2CF9AE}" pid="207" name="ZOTERO_BREF_x4tD2jxy2Drt_1">
    <vt:lpwstr>ZOTERO_ITEM CSL_CITATION {"citationID":"a258dvb1a6v","properties":{"formattedCitation":"{\\rtf (Bennitt {\\i{}et al.} 2014; Purdon 2016)}","plainCitation":"(Bennitt et al. 2014; Purdon 2016)"},"citationItems":[{"id":58,"uris":["http://zotero.org/users/loc</vt:lpwstr>
  </property>
  <property fmtid="{D5CDD505-2E9C-101B-9397-08002B2CF9AE}" pid="208" name="ZOTERO_BREF_x4tD2jxy2Drt_2">
    <vt:lpwstr>al/PYsKVc63/items/R2TU73U9"],"uri":["http://zotero.org/users/local/PYsKVc63/items/R2TU73U9"],"itemData":{"id":58,"type":"article-journal","title":"Habitat Selection by African Buffalo (&lt;i&gt;Syncerus caffer&lt;/i&gt;) in Response to Landscape-Level Fluctuations in</vt:lpwstr>
  </property>
  <property fmtid="{D5CDD505-2E9C-101B-9397-08002B2CF9AE}" pid="209" name="ZOTERO_BREF_x4tD2jxy2Drt_3">
    <vt:lpwstr> Water Availability on Two Temporal Scales","container-title":"PLOS ONE","page":"1-14","volume":"9","issue":"7","DOI":"10.1371/journal.pone.0101346","author":[{"family":"Bennitt","given":"Emily"},{"family":"Bonyongo","given":"Mpaphi Casper"},{"family":"Ha</vt:lpwstr>
  </property>
  <property fmtid="{D5CDD505-2E9C-101B-9397-08002B2CF9AE}" pid="210" name="ZOTERO_BREF_x4tD2jxy2Drt_4">
    <vt:lpwstr>rris","given":"Stephen"}],"issued":{"date-parts":[["2014"]]}}},{"id":52,"uris":["http://zotero.org/users/local/PYsKVc63/items/XZD9YTPC"],"uri":["http://zotero.org/users/local/PYsKVc63/items/XZD9YTPC"],"itemData":{"id":52,"type":"thesis","title":"Environme</vt:lpwstr>
  </property>
  <property fmtid="{D5CDD505-2E9C-101B-9397-08002B2CF9AE}" pid="211" name="ZOTERO_BREF_x4tD2jxy2Drt_5">
    <vt:lpwstr>ntal determinants of the movement patterns of elephants in the Kruger National Park","genre":"PhD Thesis","author":[{"family":"Purdon","given":"Andrew"}],"issued":{"date-parts":[["2016"]]}}}],"schema":"https://github.com/citation-style-language/schema/raw</vt:lpwstr>
  </property>
  <property fmtid="{D5CDD505-2E9C-101B-9397-08002B2CF9AE}" pid="212" name="ZOTERO_BREF_x4tD2jxy2Drt_6">
    <vt:lpwstr>/master/csl-citation.json"}</vt:lpwstr>
  </property>
  <property fmtid="{D5CDD505-2E9C-101B-9397-08002B2CF9AE}" pid="213" name="ZOTERO_BREF_zGBSBzkMhtOK_1">
    <vt:lpwstr>ZOTERO_ITEM CSL_CITATION {"citationID":"2p52ZZFR","properties":{"formattedCitation":"{\\rtf (Bennitt {\\i{}et al.} 2014; Owen-Smith and Goodall 2014)}","plainCitation":"(Bennitt et al. 2014; Owen-Smith and Goodall 2014)"},"citationItems":[{"id":58,"uris":</vt:lpwstr>
  </property>
  <property fmtid="{D5CDD505-2E9C-101B-9397-08002B2CF9AE}" pid="214" name="ZOTERO_BREF_zGBSBzkMhtOK_2">
    <vt:lpwstr>["http://zotero.org/users/local/PYsKVc63/items/R2TU73U9"],"uri":["http://zotero.org/users/local/PYsKVc63/items/R2TU73U9"],"itemData":{"id":58,"type":"article-journal","title":"Habitat Selection by African Buffalo (&lt;i&gt;Syncerus caffer&lt;/i&gt;) in Response to La</vt:lpwstr>
  </property>
  <property fmtid="{D5CDD505-2E9C-101B-9397-08002B2CF9AE}" pid="215" name="ZOTERO_BREF_zGBSBzkMhtOK_3">
    <vt:lpwstr>ndscape-Level Fluctuations in Water Availability on Two Temporal Scales","container-title":"PLOS ONE","page":"1-14","volume":"9","issue":"7","DOI":"10.1371/journal.pone.0101346","author":[{"family":"Bennitt","given":"Emily"},{"family":"Bonyongo","given":"</vt:lpwstr>
  </property>
  <property fmtid="{D5CDD505-2E9C-101B-9397-08002B2CF9AE}" pid="216" name="ZOTERO_BREF_zGBSBzkMhtOK_4">
    <vt:lpwstr>Mpaphi Casper"},{"family":"Harris","given":"Stephen"}],"issued":{"date-parts":[["2014"]]}}},{"id":40,"uris":["http://zotero.org/users/local/PYsKVc63/items/CLYQHCBA"],"uri":["http://zotero.org/users/local/PYsKVc63/items/CLYQHCBA"],"itemData":{"id":40,"type</vt:lpwstr>
  </property>
  <property fmtid="{D5CDD505-2E9C-101B-9397-08002B2CF9AE}" pid="217" name="ZOTERO_BREF_zGBSBzkMhtOK_5">
    <vt:lpwstr>":"article-journal","title":"Coping with savanna seasonality: comparative daily activity patterns of African ungulates as revealed by GPS telemetry","container-title":"Journal of Zoology","page":"181–191","volume":"293","issue":"3","DOI":"10.1111/jzo.1213</vt:lpwstr>
  </property>
  <property fmtid="{D5CDD505-2E9C-101B-9397-08002B2CF9AE}" pid="218" name="ZOTERO_BREF_zGBSBzkMhtOK_6">
    <vt:lpwstr>2","ISSN":"1469-7998","author":[{"family":"Owen-Smith","given":"N."},{"family":"Goodall","given":"V."}],"issued":{"date-parts":[["2014"]]}}}],"schema":"https://github.com/citation-style-language/schema/raw/master/csl-citation.json"}</vt:lpwstr>
  </property>
  <property fmtid="{D5CDD505-2E9C-101B-9397-08002B2CF9AE}" pid="219" name="ZOTERO_PREF_1">
    <vt:lpwstr>&lt;data data-version="3" zotero-version="5.0.34"&gt;&lt;session id="w6EiYf5a"/&gt;&lt;style id="http://www.zotero.org/styles/frontiers-in-ecology-and-the-environment" hasBibliography="1" bibliographyStyleHasBeenSet="1"/&gt;&lt;prefs&gt;&lt;pref name="fieldType" value="Bookmark"/&gt;&lt;</vt:lpwstr>
  </property>
  <property fmtid="{D5CDD505-2E9C-101B-9397-08002B2CF9AE}" pid="220" name="ZOTERO_PREF_2">
    <vt:lpwstr>pref name="automaticJournalAbbreviations" value="true"/&gt;&lt;pref name="noteType" value="0"/&gt;&lt;/prefs&gt;&lt;/data&gt;</vt:lpwstr>
  </property>
</Properties>
</file>